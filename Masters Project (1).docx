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DDB4F2" w14:textId="599268D1" w:rsidR="00597E10" w:rsidRPr="00776AC6" w:rsidRDefault="0011154E" w:rsidP="00A1763C">
      <w:pPr>
        <w:pStyle w:val="NoSpacing"/>
        <w:spacing w:before="1540" w:after="240" w:line="480" w:lineRule="auto"/>
        <w:jc w:val="center"/>
        <w:rPr>
          <w:rFonts w:ascii="Times New Roman" w:hAnsi="Times New Roman" w:cs="Times New Roman"/>
          <w:sz w:val="28"/>
          <w:szCs w:val="28"/>
        </w:rPr>
      </w:pPr>
      <w:r w:rsidRPr="00776AC6">
        <w:rPr>
          <w:rFonts w:ascii="Times New Roman" w:hAnsi="Times New Roman" w:cs="Times New Roman"/>
          <w:sz w:val="28"/>
          <w:szCs w:val="28"/>
        </w:rPr>
        <w:t>A Master’s Project Report on</w:t>
      </w:r>
    </w:p>
    <w:p w14:paraId="00258171" w14:textId="7A5A0EE4" w:rsidR="00467A2B" w:rsidRPr="00C6580D" w:rsidRDefault="002D334E" w:rsidP="00A1763C">
      <w:pPr>
        <w:pStyle w:val="NoSpacing"/>
        <w:snapToGrid w:val="0"/>
        <w:spacing w:before="1540" w:after="240" w:line="480" w:lineRule="auto"/>
        <w:contextualSpacing/>
        <w:jc w:val="center"/>
        <w:rPr>
          <w:ins w:id="0" w:author="Guest User" w:date="2021-06-22T16:21:00Z"/>
          <w:rFonts w:ascii="Times New Roman" w:hAnsi="Times New Roman" w:cs="Times New Roman"/>
          <w:b/>
          <w:bCs/>
          <w:sz w:val="32"/>
          <w:szCs w:val="32"/>
        </w:rPr>
      </w:pPr>
      <w:del w:id="1" w:author="Guest User" w:date="2021-06-22T16:21:00Z">
        <w:r w:rsidRPr="3DDC0C22" w:rsidDel="3DDC0C22">
          <w:rPr>
            <w:rFonts w:ascii="Times New Roman" w:hAnsi="Times New Roman" w:cs="Times New Roman"/>
            <w:b/>
            <w:bCs/>
            <w:sz w:val="32"/>
            <w:szCs w:val="32"/>
          </w:rPr>
          <w:delText xml:space="preserve">Deblurring Techniques Performed on Air Turbulence and Distortion Free Images Using Traditional and Deep Learning Methods </w:delText>
        </w:r>
      </w:del>
    </w:p>
    <w:p w14:paraId="0CF9DEF3" w14:textId="20500517" w:rsidR="3DDC0C22" w:rsidRDefault="0BE9FA43" w:rsidP="3DDC0C22">
      <w:pPr>
        <w:pStyle w:val="NoSpacing"/>
        <w:spacing w:before="1540" w:after="240" w:line="480" w:lineRule="auto"/>
        <w:jc w:val="center"/>
        <w:rPr>
          <w:del w:id="2" w:author="Guest User" w:date="2021-06-22T16:21:00Z"/>
          <w:rFonts w:ascii="Times New Roman" w:hAnsi="Times New Roman" w:cs="Times New Roman"/>
          <w:b/>
          <w:bCs/>
          <w:sz w:val="32"/>
          <w:szCs w:val="32"/>
        </w:rPr>
      </w:pPr>
      <w:ins w:id="3" w:author="Guest User" w:date="2021-06-22T16:23:00Z">
        <w:r w:rsidRPr="0BE9FA43">
          <w:rPr>
            <w:rFonts w:ascii="Times New Roman" w:hAnsi="Times New Roman" w:cs="Times New Roman"/>
            <w:b/>
            <w:bCs/>
            <w:sz w:val="32"/>
            <w:szCs w:val="32"/>
          </w:rPr>
          <w:t xml:space="preserve">A Comparative Study on Deblurring </w:t>
        </w:r>
      </w:ins>
      <w:ins w:id="4" w:author="Guest User" w:date="2021-06-22T16:24:00Z">
        <w:r w:rsidRPr="0BE9FA43">
          <w:rPr>
            <w:rFonts w:ascii="Times New Roman" w:hAnsi="Times New Roman" w:cs="Times New Roman"/>
            <w:b/>
            <w:bCs/>
            <w:sz w:val="32"/>
            <w:szCs w:val="32"/>
          </w:rPr>
          <w:t>M</w:t>
        </w:r>
      </w:ins>
      <w:ins w:id="5" w:author="Guest User" w:date="2021-06-22T16:23:00Z">
        <w:r w:rsidRPr="0BE9FA43">
          <w:rPr>
            <w:rFonts w:ascii="Times New Roman" w:hAnsi="Times New Roman" w:cs="Times New Roman"/>
            <w:b/>
            <w:bCs/>
            <w:sz w:val="32"/>
            <w:szCs w:val="32"/>
          </w:rPr>
          <w:t>ethods</w:t>
        </w:r>
      </w:ins>
      <w:ins w:id="6" w:author="Guest User" w:date="2021-06-22T16:21:00Z">
        <w:r w:rsidRPr="0BE9FA43">
          <w:rPr>
            <w:rFonts w:ascii="Times New Roman" w:hAnsi="Times New Roman" w:cs="Times New Roman"/>
            <w:b/>
            <w:bCs/>
            <w:sz w:val="32"/>
            <w:szCs w:val="32"/>
          </w:rPr>
          <w:t xml:space="preserve"> </w:t>
        </w:r>
      </w:ins>
      <w:ins w:id="7" w:author="Guest User" w:date="2021-06-22T16:40:00Z">
        <w:r w:rsidRPr="0BE9FA43">
          <w:rPr>
            <w:rFonts w:ascii="Times New Roman" w:hAnsi="Times New Roman" w:cs="Times New Roman"/>
            <w:b/>
            <w:bCs/>
            <w:sz w:val="32"/>
            <w:szCs w:val="32"/>
          </w:rPr>
          <w:t xml:space="preserve"> </w:t>
        </w:r>
      </w:ins>
      <w:ins w:id="8" w:author="Guest User" w:date="2021-06-22T16:21:00Z">
        <w:r w:rsidRPr="0BE9FA43">
          <w:rPr>
            <w:rFonts w:ascii="Times New Roman" w:hAnsi="Times New Roman" w:cs="Times New Roman"/>
            <w:b/>
            <w:bCs/>
            <w:sz w:val="32"/>
            <w:szCs w:val="32"/>
          </w:rPr>
          <w:t>for Air Turbulence Image</w:t>
        </w:r>
      </w:ins>
      <w:ins w:id="9" w:author="Guest User" w:date="2021-06-22T16:24:00Z">
        <w:r w:rsidRPr="0BE9FA43">
          <w:rPr>
            <w:rFonts w:ascii="Times New Roman" w:hAnsi="Times New Roman" w:cs="Times New Roman"/>
            <w:b/>
            <w:bCs/>
            <w:sz w:val="32"/>
            <w:szCs w:val="32"/>
          </w:rPr>
          <w:t>s</w:t>
        </w:r>
      </w:ins>
    </w:p>
    <w:p w14:paraId="07AA28DF" w14:textId="77777777" w:rsidR="00B73F81" w:rsidRDefault="00B73F81" w:rsidP="00A1763C">
      <w:pPr>
        <w:pStyle w:val="NoSpacing"/>
        <w:snapToGrid w:val="0"/>
        <w:spacing w:before="1540" w:after="240" w:line="480" w:lineRule="auto"/>
        <w:contextualSpacing/>
        <w:jc w:val="center"/>
        <w:rPr>
          <w:rFonts w:ascii="Times New Roman" w:hAnsi="Times New Roman" w:cs="Times New Roman"/>
          <w:sz w:val="32"/>
          <w:szCs w:val="32"/>
        </w:rPr>
      </w:pPr>
    </w:p>
    <w:p w14:paraId="732DCFCC" w14:textId="77777777" w:rsidR="00A1763C" w:rsidRPr="00776AC6" w:rsidRDefault="00A1763C"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By</w:t>
      </w:r>
    </w:p>
    <w:p w14:paraId="3F89BE6B" w14:textId="77777777" w:rsidR="00A1763C" w:rsidRPr="00776AC6" w:rsidRDefault="00A1763C"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Blessing Ajibero</w:t>
      </w:r>
    </w:p>
    <w:p w14:paraId="6DB5D15D" w14:textId="77777777" w:rsidR="00A1763C" w:rsidRPr="00157224" w:rsidRDefault="00A1763C" w:rsidP="00B73F81">
      <w:pPr>
        <w:pStyle w:val="NoSpacing"/>
        <w:snapToGrid w:val="0"/>
        <w:spacing w:before="1540" w:after="240" w:line="480" w:lineRule="auto"/>
        <w:contextualSpacing/>
        <w:rPr>
          <w:rFonts w:ascii="Times New Roman" w:hAnsi="Times New Roman" w:cs="Times New Roman"/>
          <w:sz w:val="32"/>
          <w:szCs w:val="32"/>
        </w:rPr>
      </w:pPr>
    </w:p>
    <w:p w14:paraId="2D4457D9" w14:textId="62520755" w:rsidR="00110243" w:rsidRPr="00776AC6" w:rsidRDefault="00CA4A64"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Submi</w:t>
      </w:r>
      <w:r w:rsidR="006804BF" w:rsidRPr="00776AC6">
        <w:rPr>
          <w:rFonts w:ascii="Times New Roman" w:hAnsi="Times New Roman" w:cs="Times New Roman"/>
          <w:sz w:val="28"/>
          <w:szCs w:val="28"/>
        </w:rPr>
        <w:t xml:space="preserve">tted to the Graduate Faculty </w:t>
      </w:r>
      <w:r w:rsidR="0032601A" w:rsidRPr="00776AC6">
        <w:rPr>
          <w:rFonts w:ascii="Times New Roman" w:hAnsi="Times New Roman" w:cs="Times New Roman"/>
          <w:sz w:val="28"/>
          <w:szCs w:val="28"/>
        </w:rPr>
        <w:t>of the</w:t>
      </w:r>
    </w:p>
    <w:p w14:paraId="675DE22B" w14:textId="24C11E24" w:rsidR="00FB39A6" w:rsidRPr="00776AC6" w:rsidRDefault="0032601A"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 xml:space="preserve"> Lou</w:t>
      </w:r>
      <w:r w:rsidR="00157224" w:rsidRPr="00776AC6">
        <w:rPr>
          <w:rFonts w:ascii="Times New Roman" w:hAnsi="Times New Roman" w:cs="Times New Roman"/>
          <w:sz w:val="28"/>
          <w:szCs w:val="28"/>
        </w:rPr>
        <w:t>i</w:t>
      </w:r>
      <w:r w:rsidRPr="00776AC6">
        <w:rPr>
          <w:rFonts w:ascii="Times New Roman" w:hAnsi="Times New Roman" w:cs="Times New Roman"/>
          <w:sz w:val="28"/>
          <w:szCs w:val="28"/>
        </w:rPr>
        <w:t xml:space="preserve">siana State University </w:t>
      </w:r>
      <w:r w:rsidR="00315F66" w:rsidRPr="00776AC6">
        <w:rPr>
          <w:rFonts w:ascii="Times New Roman" w:hAnsi="Times New Roman" w:cs="Times New Roman"/>
          <w:sz w:val="28"/>
          <w:szCs w:val="28"/>
        </w:rPr>
        <w:t xml:space="preserve">and </w:t>
      </w:r>
    </w:p>
    <w:p w14:paraId="74D6C37F" w14:textId="626F6AB7" w:rsidR="00597D52" w:rsidRPr="00776AC6" w:rsidRDefault="00315F66"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 xml:space="preserve">Agricultural and Mechanical College </w:t>
      </w:r>
    </w:p>
    <w:p w14:paraId="4DFE1ECA" w14:textId="44E55188" w:rsidR="00597D52" w:rsidRPr="00776AC6" w:rsidRDefault="00597D52"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Department of Computer Science</w:t>
      </w:r>
      <w:r w:rsidR="006208C7" w:rsidRPr="00776AC6">
        <w:rPr>
          <w:rFonts w:ascii="Times New Roman" w:hAnsi="Times New Roman" w:cs="Times New Roman"/>
          <w:sz w:val="28"/>
          <w:szCs w:val="28"/>
        </w:rPr>
        <w:t xml:space="preserve"> and Engineering</w:t>
      </w:r>
    </w:p>
    <w:p w14:paraId="2C09E61F" w14:textId="7A286BBB" w:rsidR="00AF272A" w:rsidRPr="00776AC6" w:rsidRDefault="00AF272A"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In partial fulfillme</w:t>
      </w:r>
      <w:r w:rsidR="00157224" w:rsidRPr="00776AC6">
        <w:rPr>
          <w:rFonts w:ascii="Times New Roman" w:hAnsi="Times New Roman" w:cs="Times New Roman"/>
          <w:sz w:val="28"/>
          <w:szCs w:val="28"/>
        </w:rPr>
        <w:t xml:space="preserve">nt of the requirements for the degree of </w:t>
      </w:r>
    </w:p>
    <w:p w14:paraId="4DFB7F04" w14:textId="29871D5A" w:rsidR="00157224" w:rsidRPr="00776AC6" w:rsidRDefault="00157224"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 xml:space="preserve">Master of Science in Computer Science </w:t>
      </w:r>
    </w:p>
    <w:p w14:paraId="3E48D2F0" w14:textId="78D6694D" w:rsidR="00776AC6" w:rsidRPr="00776AC6" w:rsidRDefault="00776AC6" w:rsidP="00A1763C">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Project Advisor: Dr. Jinwei Ye</w:t>
      </w:r>
    </w:p>
    <w:p w14:paraId="14F8D83D" w14:textId="77777777" w:rsidR="00C6580D" w:rsidRDefault="00776AC6" w:rsidP="00C6580D">
      <w:pPr>
        <w:pStyle w:val="NoSpacing"/>
        <w:snapToGrid w:val="0"/>
        <w:spacing w:before="1540" w:after="240" w:line="480" w:lineRule="auto"/>
        <w:contextualSpacing/>
        <w:jc w:val="center"/>
        <w:rPr>
          <w:rFonts w:ascii="Times New Roman" w:hAnsi="Times New Roman" w:cs="Times New Roman"/>
          <w:sz w:val="28"/>
          <w:szCs w:val="28"/>
        </w:rPr>
      </w:pPr>
      <w:r w:rsidRPr="00776AC6">
        <w:rPr>
          <w:rFonts w:ascii="Times New Roman" w:hAnsi="Times New Roman" w:cs="Times New Roman"/>
          <w:sz w:val="28"/>
          <w:szCs w:val="28"/>
        </w:rPr>
        <w:t>Department of Computer Science and Engineering</w:t>
      </w:r>
    </w:p>
    <w:p w14:paraId="08985DB7" w14:textId="77777777" w:rsidR="00C6580D" w:rsidRDefault="00C6580D" w:rsidP="00C6580D">
      <w:pPr>
        <w:pStyle w:val="NoSpacing"/>
        <w:snapToGrid w:val="0"/>
        <w:spacing w:before="1540" w:after="240" w:line="480" w:lineRule="auto"/>
        <w:contextualSpacing/>
        <w:jc w:val="center"/>
        <w:rPr>
          <w:rFonts w:ascii="Times New Roman" w:hAnsi="Times New Roman" w:cs="Times New Roman"/>
          <w:sz w:val="28"/>
          <w:szCs w:val="28"/>
        </w:rPr>
      </w:pPr>
    </w:p>
    <w:p w14:paraId="0F72106C" w14:textId="298C5B54" w:rsidR="00CC7B40" w:rsidRPr="00C6580D" w:rsidRDefault="00FB27EC" w:rsidP="00C6580D">
      <w:pPr>
        <w:pStyle w:val="NoSpacing"/>
        <w:snapToGrid w:val="0"/>
        <w:spacing w:before="1540" w:after="240" w:line="480" w:lineRule="auto"/>
        <w:contextualSpacing/>
        <w:rPr>
          <w:rStyle w:val="normaltextrun"/>
          <w:rFonts w:ascii="Times New Roman" w:hAnsi="Times New Roman" w:cs="Times New Roman"/>
          <w:sz w:val="28"/>
          <w:szCs w:val="28"/>
        </w:rPr>
      </w:pPr>
      <w:r>
        <w:rPr>
          <w:rStyle w:val="normaltextrun"/>
          <w:rFonts w:ascii="Times New Roman" w:eastAsia="Times New Roman" w:hAnsi="Times New Roman" w:cs="Times New Roman"/>
          <w:b/>
          <w:bCs/>
          <w:color w:val="111111"/>
          <w:sz w:val="24"/>
          <w:szCs w:val="24"/>
        </w:rPr>
        <w:t>Contents</w:t>
      </w:r>
    </w:p>
    <w:p w14:paraId="58AF62DE" w14:textId="0067F482" w:rsidR="00415EE3" w:rsidRPr="0013127E" w:rsidRDefault="3DDC0C22" w:rsidP="008C3541">
      <w:pPr>
        <w:pStyle w:val="ListParagraph"/>
        <w:numPr>
          <w:ilvl w:val="0"/>
          <w:numId w:val="14"/>
        </w:numPr>
        <w:spacing w:line="480" w:lineRule="auto"/>
        <w:jc w:val="both"/>
        <w:rPr>
          <w:rStyle w:val="normaltextrun"/>
          <w:rFonts w:ascii="Times New Roman" w:eastAsia="Times New Roman" w:hAnsi="Times New Roman" w:cs="Times New Roman"/>
          <w:color w:val="111111"/>
          <w:sz w:val="24"/>
          <w:szCs w:val="24"/>
        </w:rPr>
      </w:pPr>
      <w:r w:rsidRPr="3DDC0C22">
        <w:rPr>
          <w:rStyle w:val="normaltextrun"/>
          <w:rFonts w:ascii="Times New Roman" w:eastAsia="Times New Roman" w:hAnsi="Times New Roman" w:cs="Times New Roman"/>
          <w:color w:val="111111"/>
          <w:sz w:val="24"/>
          <w:szCs w:val="24"/>
        </w:rPr>
        <w:t>Introduction</w:t>
      </w:r>
    </w:p>
    <w:p w14:paraId="1BAABED7" w14:textId="0CA54713" w:rsidR="005678A8" w:rsidRPr="0013127E" w:rsidRDefault="00272844">
      <w:pPr>
        <w:pStyle w:val="ListParagraph"/>
        <w:numPr>
          <w:ilvl w:val="0"/>
          <w:numId w:val="14"/>
        </w:numPr>
        <w:spacing w:after="0" w:line="480" w:lineRule="auto"/>
        <w:jc w:val="both"/>
        <w:rPr>
          <w:rStyle w:val="normaltextrun"/>
          <w:rFonts w:ascii="Times New Roman" w:eastAsia="Times New Roman" w:hAnsi="Times New Roman" w:cs="Times New Roman"/>
          <w:color w:val="111111"/>
          <w:sz w:val="24"/>
          <w:szCs w:val="24"/>
        </w:rPr>
        <w:pPrChange w:id="10" w:author="Guest User" w:date="2021-06-22T16:21:00Z">
          <w:pPr>
            <w:pStyle w:val="ListParagraph"/>
            <w:numPr>
              <w:numId w:val="14"/>
            </w:numPr>
            <w:spacing w:line="480" w:lineRule="auto"/>
            <w:ind w:hanging="360"/>
            <w:jc w:val="both"/>
          </w:pPr>
        </w:pPrChange>
      </w:pPr>
      <w:del w:id="11" w:author="Guest User" w:date="2021-06-22T16:21:00Z">
        <w:r w:rsidRPr="3DDC0C22" w:rsidDel="3DDC0C22">
          <w:rPr>
            <w:rStyle w:val="normaltextrun"/>
            <w:rFonts w:ascii="Times New Roman" w:eastAsia="Times New Roman" w:hAnsi="Times New Roman" w:cs="Times New Roman"/>
            <w:color w:val="111111"/>
            <w:sz w:val="24"/>
            <w:szCs w:val="24"/>
          </w:rPr>
          <w:delText>Literature Review</w:delText>
        </w:r>
      </w:del>
      <w:ins w:id="12" w:author="Guest User" w:date="2021-06-22T16:21:00Z">
        <w:r w:rsidR="3DDC0C22" w:rsidRPr="3DDC0C22">
          <w:rPr>
            <w:rStyle w:val="normaltextrun"/>
            <w:rFonts w:ascii="Times New Roman" w:eastAsia="Times New Roman" w:hAnsi="Times New Roman" w:cs="Times New Roman"/>
            <w:color w:val="111111"/>
            <w:sz w:val="24"/>
            <w:szCs w:val="24"/>
          </w:rPr>
          <w:t>Related Work</w:t>
        </w:r>
      </w:ins>
    </w:p>
    <w:p w14:paraId="24CE3B5A" w14:textId="4D46E9F8" w:rsidR="0087522F" w:rsidRPr="0013127E" w:rsidRDefault="3DDC0C22" w:rsidP="008C3541">
      <w:pPr>
        <w:pStyle w:val="ListParagraph"/>
        <w:numPr>
          <w:ilvl w:val="0"/>
          <w:numId w:val="14"/>
        </w:numPr>
        <w:spacing w:line="480" w:lineRule="auto"/>
        <w:jc w:val="both"/>
        <w:rPr>
          <w:rStyle w:val="normaltextrun"/>
          <w:rFonts w:ascii="Times New Roman" w:eastAsia="Times New Roman" w:hAnsi="Times New Roman" w:cs="Times New Roman"/>
          <w:color w:val="111111"/>
          <w:sz w:val="24"/>
          <w:szCs w:val="24"/>
        </w:rPr>
      </w:pPr>
      <w:r w:rsidRPr="3DDC0C22">
        <w:rPr>
          <w:rStyle w:val="normaltextrun"/>
          <w:rFonts w:ascii="Times New Roman" w:eastAsia="Times New Roman" w:hAnsi="Times New Roman" w:cs="Times New Roman"/>
          <w:color w:val="111111"/>
          <w:sz w:val="24"/>
          <w:szCs w:val="24"/>
        </w:rPr>
        <w:t>Methodology</w:t>
      </w:r>
    </w:p>
    <w:p w14:paraId="4679EAC1" w14:textId="26F2BA45" w:rsidR="00F212CF" w:rsidRPr="0013127E" w:rsidRDefault="3DDC0C22" w:rsidP="008C3541">
      <w:pPr>
        <w:pStyle w:val="ListParagraph"/>
        <w:numPr>
          <w:ilvl w:val="0"/>
          <w:numId w:val="14"/>
        </w:numPr>
        <w:spacing w:line="480" w:lineRule="auto"/>
        <w:jc w:val="both"/>
        <w:rPr>
          <w:rStyle w:val="normaltextrun"/>
          <w:rFonts w:ascii="Times New Roman" w:eastAsia="Times New Roman" w:hAnsi="Times New Roman" w:cs="Times New Roman"/>
          <w:color w:val="111111"/>
          <w:sz w:val="24"/>
          <w:szCs w:val="24"/>
        </w:rPr>
      </w:pPr>
      <w:r w:rsidRPr="3DDC0C22">
        <w:rPr>
          <w:rStyle w:val="normaltextrun"/>
          <w:rFonts w:ascii="Times New Roman" w:eastAsia="Times New Roman" w:hAnsi="Times New Roman" w:cs="Times New Roman"/>
          <w:color w:val="111111"/>
          <w:sz w:val="24"/>
          <w:szCs w:val="24"/>
        </w:rPr>
        <w:t>Experiment</w:t>
      </w:r>
      <w:del w:id="13" w:author="Guest User" w:date="2021-06-22T16:22:00Z">
        <w:r w:rsidR="00F212CF" w:rsidRPr="3DDC0C22" w:rsidDel="3DDC0C22">
          <w:rPr>
            <w:rStyle w:val="normaltextrun"/>
            <w:rFonts w:ascii="Times New Roman" w:eastAsia="Times New Roman" w:hAnsi="Times New Roman" w:cs="Times New Roman"/>
            <w:color w:val="111111"/>
            <w:sz w:val="24"/>
            <w:szCs w:val="24"/>
          </w:rPr>
          <w:delText>s and</w:delText>
        </w:r>
      </w:del>
      <w:ins w:id="14" w:author="Guest User" w:date="2021-06-22T16:22:00Z">
        <w:r w:rsidRPr="3DDC0C22">
          <w:rPr>
            <w:rStyle w:val="normaltextrun"/>
            <w:rFonts w:ascii="Times New Roman" w:eastAsia="Times New Roman" w:hAnsi="Times New Roman" w:cs="Times New Roman"/>
            <w:color w:val="111111"/>
            <w:sz w:val="24"/>
            <w:szCs w:val="24"/>
          </w:rPr>
          <w:t>al</w:t>
        </w:r>
      </w:ins>
      <w:r w:rsidRPr="3DDC0C22">
        <w:rPr>
          <w:rStyle w:val="normaltextrun"/>
          <w:rFonts w:ascii="Times New Roman" w:eastAsia="Times New Roman" w:hAnsi="Times New Roman" w:cs="Times New Roman"/>
          <w:color w:val="111111"/>
          <w:sz w:val="24"/>
          <w:szCs w:val="24"/>
        </w:rPr>
        <w:t xml:space="preserve"> Results</w:t>
      </w:r>
    </w:p>
    <w:p w14:paraId="11F653D5" w14:textId="71BEB8EC" w:rsidR="00CC7B40" w:rsidRDefault="3DDC0C22" w:rsidP="00DD584C">
      <w:pPr>
        <w:pStyle w:val="ListParagraph"/>
        <w:numPr>
          <w:ilvl w:val="0"/>
          <w:numId w:val="14"/>
        </w:numPr>
        <w:spacing w:line="480" w:lineRule="auto"/>
        <w:jc w:val="both"/>
        <w:rPr>
          <w:rStyle w:val="normaltextrun"/>
          <w:rFonts w:ascii="Times New Roman" w:eastAsia="Times New Roman" w:hAnsi="Times New Roman" w:cs="Times New Roman"/>
          <w:color w:val="111111"/>
          <w:sz w:val="24"/>
          <w:szCs w:val="24"/>
        </w:rPr>
      </w:pPr>
      <w:r w:rsidRPr="3DDC0C22">
        <w:rPr>
          <w:rStyle w:val="normaltextrun"/>
          <w:rFonts w:ascii="Times New Roman" w:eastAsia="Times New Roman" w:hAnsi="Times New Roman" w:cs="Times New Roman"/>
          <w:color w:val="111111"/>
          <w:sz w:val="24"/>
          <w:szCs w:val="24"/>
        </w:rPr>
        <w:t>Conclusion</w:t>
      </w:r>
      <w:ins w:id="15" w:author="Guest User" w:date="2021-06-22T16:22:00Z">
        <w:r w:rsidRPr="3DDC0C22">
          <w:rPr>
            <w:rStyle w:val="normaltextrun"/>
            <w:rFonts w:ascii="Times New Roman" w:eastAsia="Times New Roman" w:hAnsi="Times New Roman" w:cs="Times New Roman"/>
            <w:color w:val="111111"/>
            <w:sz w:val="24"/>
            <w:szCs w:val="24"/>
          </w:rPr>
          <w:t>s and Discussions</w:t>
        </w:r>
      </w:ins>
    </w:p>
    <w:p w14:paraId="48F81482"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214E0376"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7457A8EE"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1AA08FE4"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13320973"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227DBAD8"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5C104AB1"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59E064A6"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699A5DA9"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67F3DCA7"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68E8A521"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5444F463"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3189B455" w14:textId="77777777" w:rsidR="00E84F36" w:rsidRDefault="00E84F36" w:rsidP="00CC7B40">
      <w:pPr>
        <w:jc w:val="both"/>
        <w:rPr>
          <w:rStyle w:val="normaltextrun"/>
          <w:rFonts w:ascii="Times New Roman" w:eastAsia="Times New Roman" w:hAnsi="Times New Roman" w:cs="Times New Roman"/>
          <w:b/>
          <w:bCs/>
          <w:color w:val="111111"/>
          <w:sz w:val="24"/>
          <w:szCs w:val="24"/>
        </w:rPr>
      </w:pPr>
    </w:p>
    <w:p w14:paraId="6A765B51"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071D0FA3"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33CC500B"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49BD16CB" w14:textId="77777777" w:rsidR="00CC7B40" w:rsidRDefault="00CC7B40" w:rsidP="00CC7B40">
      <w:pPr>
        <w:jc w:val="both"/>
        <w:rPr>
          <w:rStyle w:val="normaltextrun"/>
          <w:rFonts w:ascii="Times New Roman" w:eastAsia="Times New Roman" w:hAnsi="Times New Roman" w:cs="Times New Roman"/>
          <w:b/>
          <w:bCs/>
          <w:color w:val="111111"/>
          <w:sz w:val="24"/>
          <w:szCs w:val="24"/>
        </w:rPr>
      </w:pPr>
    </w:p>
    <w:p w14:paraId="13D64584" w14:textId="77777777" w:rsidR="008E3912" w:rsidRDefault="008E3912" w:rsidP="006B463C">
      <w:pPr>
        <w:pStyle w:val="paragraph"/>
        <w:spacing w:before="0" w:beforeAutospacing="0" w:after="0" w:afterAutospacing="0" w:line="480" w:lineRule="auto"/>
        <w:textAlignment w:val="baseline"/>
        <w:rPr>
          <w:rStyle w:val="normaltextrun"/>
          <w:b/>
          <w:bCs/>
          <w:color w:val="111111"/>
          <w:sz w:val="32"/>
          <w:szCs w:val="32"/>
        </w:rPr>
      </w:pPr>
    </w:p>
    <w:p w14:paraId="09F40BA2" w14:textId="77777777" w:rsidR="008E3912" w:rsidRDefault="008E3912" w:rsidP="006B463C">
      <w:pPr>
        <w:pStyle w:val="paragraph"/>
        <w:spacing w:before="0" w:beforeAutospacing="0" w:after="0" w:afterAutospacing="0" w:line="480" w:lineRule="auto"/>
        <w:textAlignment w:val="baseline"/>
        <w:rPr>
          <w:rStyle w:val="normaltextrun"/>
          <w:b/>
          <w:bCs/>
          <w:color w:val="111111"/>
          <w:sz w:val="32"/>
          <w:szCs w:val="32"/>
        </w:rPr>
      </w:pPr>
    </w:p>
    <w:p w14:paraId="22B50C1D" w14:textId="726EFBDF" w:rsidR="006B463C" w:rsidRPr="0013127E" w:rsidRDefault="00AE012D" w:rsidP="006B463C">
      <w:pPr>
        <w:pStyle w:val="paragraph"/>
        <w:spacing w:before="0" w:beforeAutospacing="0" w:after="0" w:afterAutospacing="0" w:line="480" w:lineRule="auto"/>
        <w:textAlignment w:val="baseline"/>
      </w:pPr>
      <w:r>
        <w:rPr>
          <w:rStyle w:val="normaltextrun"/>
          <w:b/>
          <w:bCs/>
          <w:color w:val="111111"/>
          <w:sz w:val="32"/>
          <w:szCs w:val="32"/>
        </w:rPr>
        <w:t>List of Figures</w:t>
      </w:r>
      <w:r w:rsidR="006B463C" w:rsidRPr="0013127E">
        <w:rPr>
          <w:rStyle w:val="normaltextrun"/>
          <w:b/>
          <w:bCs/>
          <w:color w:val="111111"/>
        </w:rPr>
        <w:fldChar w:fldCharType="begin"/>
      </w:r>
      <w:r w:rsidR="006B463C" w:rsidRPr="0013127E">
        <w:rPr>
          <w:rStyle w:val="normaltextrun"/>
          <w:b/>
          <w:bCs/>
          <w:color w:val="111111"/>
        </w:rPr>
        <w:instrText xml:space="preserve"> TOC \h \z \c "Figure" </w:instrText>
      </w:r>
      <w:r w:rsidR="006B463C" w:rsidRPr="0013127E">
        <w:rPr>
          <w:rStyle w:val="normaltextrun"/>
          <w:b/>
          <w:bCs/>
          <w:color w:val="111111"/>
        </w:rPr>
        <w:fldChar w:fldCharType="separate"/>
      </w:r>
    </w:p>
    <w:p w14:paraId="169E78F3" w14:textId="709A21BE"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38" w:history="1">
        <w:r w:rsidR="006B463C" w:rsidRPr="0013127E">
          <w:rPr>
            <w:rStyle w:val="Hyperlink"/>
            <w:rFonts w:ascii="Times New Roman" w:hAnsi="Times New Roman" w:cs="Times New Roman"/>
            <w:noProof/>
            <w:sz w:val="24"/>
            <w:szCs w:val="24"/>
          </w:rPr>
          <w:t>Figure 1:Degradation model</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_Toc75175638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4</w:t>
        </w:r>
        <w:r w:rsidR="006B463C" w:rsidRPr="0013127E">
          <w:rPr>
            <w:rFonts w:ascii="Times New Roman" w:hAnsi="Times New Roman" w:cs="Times New Roman"/>
            <w:noProof/>
            <w:webHidden/>
            <w:sz w:val="24"/>
            <w:szCs w:val="24"/>
          </w:rPr>
          <w:fldChar w:fldCharType="end"/>
        </w:r>
      </w:hyperlink>
    </w:p>
    <w:p w14:paraId="5892AF88" w14:textId="3B3C6B2B"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39" w:history="1">
        <w:r w:rsidR="006B463C" w:rsidRPr="0013127E">
          <w:rPr>
            <w:rStyle w:val="Hyperlink"/>
            <w:rFonts w:ascii="Times New Roman" w:hAnsi="Times New Roman" w:cs="Times New Roman"/>
            <w:noProof/>
            <w:sz w:val="24"/>
            <w:szCs w:val="24"/>
          </w:rPr>
          <w:t>Figure 2: Depicts the degradation model</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_Toc75175639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5</w:t>
        </w:r>
        <w:r w:rsidR="006B463C" w:rsidRPr="0013127E">
          <w:rPr>
            <w:rFonts w:ascii="Times New Roman" w:hAnsi="Times New Roman" w:cs="Times New Roman"/>
            <w:noProof/>
            <w:webHidden/>
            <w:sz w:val="24"/>
            <w:szCs w:val="24"/>
          </w:rPr>
          <w:fldChar w:fldCharType="end"/>
        </w:r>
      </w:hyperlink>
    </w:p>
    <w:p w14:paraId="0E64E986" w14:textId="42A89BE9"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0" w:history="1">
        <w:r w:rsidR="006B463C" w:rsidRPr="0013127E">
          <w:rPr>
            <w:rStyle w:val="Hyperlink"/>
            <w:rFonts w:ascii="Times New Roman" w:hAnsi="Times New Roman" w:cs="Times New Roman"/>
            <w:noProof/>
            <w:sz w:val="24"/>
            <w:szCs w:val="24"/>
          </w:rPr>
          <w:t>Figure 3: Depicts the degardation to restoration process</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_Toc75175640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5</w:t>
        </w:r>
        <w:r w:rsidR="006B463C" w:rsidRPr="0013127E">
          <w:rPr>
            <w:rFonts w:ascii="Times New Roman" w:hAnsi="Times New Roman" w:cs="Times New Roman"/>
            <w:noProof/>
            <w:webHidden/>
            <w:sz w:val="24"/>
            <w:szCs w:val="24"/>
          </w:rPr>
          <w:fldChar w:fldCharType="end"/>
        </w:r>
      </w:hyperlink>
    </w:p>
    <w:p w14:paraId="505F697C" w14:textId="4902D404"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1" w:history="1">
        <w:r w:rsidR="006B463C" w:rsidRPr="0013127E">
          <w:rPr>
            <w:rStyle w:val="Hyperlink"/>
            <w:rFonts w:ascii="Times New Roman" w:hAnsi="Times New Roman" w:cs="Times New Roman"/>
            <w:noProof/>
            <w:sz w:val="24"/>
            <w:szCs w:val="24"/>
          </w:rPr>
          <w:t>Figure 4:Workflow from turbulence process to image deblurring</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_Toc75175641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9</w:t>
        </w:r>
        <w:r w:rsidR="006B463C" w:rsidRPr="0013127E">
          <w:rPr>
            <w:rFonts w:ascii="Times New Roman" w:hAnsi="Times New Roman" w:cs="Times New Roman"/>
            <w:noProof/>
            <w:webHidden/>
            <w:sz w:val="24"/>
            <w:szCs w:val="24"/>
          </w:rPr>
          <w:fldChar w:fldCharType="end"/>
        </w:r>
      </w:hyperlink>
    </w:p>
    <w:p w14:paraId="775E8F89" w14:textId="18A83A68"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2" w:history="1">
        <w:r w:rsidR="006B463C" w:rsidRPr="0013127E">
          <w:rPr>
            <w:rStyle w:val="Hyperlink"/>
            <w:rFonts w:ascii="Times New Roman" w:hAnsi="Times New Roman" w:cs="Times New Roman"/>
            <w:noProof/>
            <w:sz w:val="24"/>
            <w:szCs w:val="24"/>
          </w:rPr>
          <w:t>Figure 5: Ground Truths/ Original Images</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_Toc75175642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10</w:t>
        </w:r>
        <w:r w:rsidR="006B463C" w:rsidRPr="0013127E">
          <w:rPr>
            <w:rFonts w:ascii="Times New Roman" w:hAnsi="Times New Roman" w:cs="Times New Roman"/>
            <w:noProof/>
            <w:webHidden/>
            <w:sz w:val="24"/>
            <w:szCs w:val="24"/>
          </w:rPr>
          <w:fldChar w:fldCharType="end"/>
        </w:r>
      </w:hyperlink>
    </w:p>
    <w:p w14:paraId="01B584A4" w14:textId="0621A2E9"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3" w:history="1">
        <w:r w:rsidR="006B463C" w:rsidRPr="0013127E">
          <w:rPr>
            <w:rStyle w:val="Hyperlink"/>
            <w:rFonts w:ascii="Times New Roman" w:hAnsi="Times New Roman" w:cs="Times New Roman"/>
            <w:noProof/>
            <w:sz w:val="24"/>
            <w:szCs w:val="24"/>
          </w:rPr>
          <w:t>Figure 6: Sample output of image frames with turbulence</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_Toc75175643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10</w:t>
        </w:r>
        <w:r w:rsidR="006B463C" w:rsidRPr="0013127E">
          <w:rPr>
            <w:rFonts w:ascii="Times New Roman" w:hAnsi="Times New Roman" w:cs="Times New Roman"/>
            <w:noProof/>
            <w:webHidden/>
            <w:sz w:val="24"/>
            <w:szCs w:val="24"/>
          </w:rPr>
          <w:fldChar w:fldCharType="end"/>
        </w:r>
      </w:hyperlink>
    </w:p>
    <w:p w14:paraId="2BAE4373" w14:textId="73B4ABE4"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4" w:history="1">
        <w:r w:rsidR="006B463C" w:rsidRPr="0013127E">
          <w:rPr>
            <w:rStyle w:val="Hyperlink"/>
            <w:rFonts w:ascii="Times New Roman" w:hAnsi="Times New Roman" w:cs="Times New Roman"/>
            <w:noProof/>
            <w:sz w:val="24"/>
            <w:szCs w:val="24"/>
          </w:rPr>
          <w:t>Figure 7: Sample output of image frames with turbulence</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_Toc75175644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11</w:t>
        </w:r>
        <w:r w:rsidR="006B463C" w:rsidRPr="0013127E">
          <w:rPr>
            <w:rFonts w:ascii="Times New Roman" w:hAnsi="Times New Roman" w:cs="Times New Roman"/>
            <w:noProof/>
            <w:webHidden/>
            <w:sz w:val="24"/>
            <w:szCs w:val="24"/>
          </w:rPr>
          <w:fldChar w:fldCharType="end"/>
        </w:r>
      </w:hyperlink>
    </w:p>
    <w:p w14:paraId="575E4B46" w14:textId="39AB234F"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5" w:history="1">
        <w:r w:rsidR="006B463C" w:rsidRPr="0013127E">
          <w:rPr>
            <w:rStyle w:val="Hyperlink"/>
            <w:rFonts w:ascii="Times New Roman" w:hAnsi="Times New Roman" w:cs="Times New Roman"/>
            <w:noProof/>
            <w:sz w:val="24"/>
            <w:szCs w:val="24"/>
          </w:rPr>
          <w:t>Figure 8: 10 selected frames that shows air turbulence.</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_Toc75175645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11</w:t>
        </w:r>
        <w:r w:rsidR="006B463C" w:rsidRPr="0013127E">
          <w:rPr>
            <w:rFonts w:ascii="Times New Roman" w:hAnsi="Times New Roman" w:cs="Times New Roman"/>
            <w:noProof/>
            <w:webHidden/>
            <w:sz w:val="24"/>
            <w:szCs w:val="24"/>
          </w:rPr>
          <w:fldChar w:fldCharType="end"/>
        </w:r>
      </w:hyperlink>
    </w:p>
    <w:p w14:paraId="577AAB9F" w14:textId="64C46547"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6" w:history="1">
        <w:r w:rsidR="006B463C" w:rsidRPr="0013127E">
          <w:rPr>
            <w:rStyle w:val="Hyperlink"/>
            <w:rFonts w:ascii="Times New Roman" w:hAnsi="Times New Roman" w:cs="Times New Roman"/>
            <w:noProof/>
            <w:sz w:val="24"/>
            <w:szCs w:val="24"/>
          </w:rPr>
          <w:t>Figure 9:Distortion Free Image</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_Toc75175646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12</w:t>
        </w:r>
        <w:r w:rsidR="006B463C" w:rsidRPr="0013127E">
          <w:rPr>
            <w:rFonts w:ascii="Times New Roman" w:hAnsi="Times New Roman" w:cs="Times New Roman"/>
            <w:noProof/>
            <w:webHidden/>
            <w:sz w:val="24"/>
            <w:szCs w:val="24"/>
          </w:rPr>
          <w:fldChar w:fldCharType="end"/>
        </w:r>
      </w:hyperlink>
    </w:p>
    <w:p w14:paraId="1816E1E2" w14:textId="433A19BA"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7" w:history="1">
        <w:r w:rsidR="006B463C" w:rsidRPr="0013127E">
          <w:rPr>
            <w:rStyle w:val="Hyperlink"/>
            <w:rFonts w:ascii="Times New Roman" w:hAnsi="Times New Roman" w:cs="Times New Roman"/>
            <w:noProof/>
            <w:sz w:val="24"/>
            <w:szCs w:val="24"/>
          </w:rPr>
          <w:t>Figure 10:Motion Deblurring output from conventional Hyper Laplacian Prior.</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_Toc75175647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14</w:t>
        </w:r>
        <w:r w:rsidR="006B463C" w:rsidRPr="0013127E">
          <w:rPr>
            <w:rFonts w:ascii="Times New Roman" w:hAnsi="Times New Roman" w:cs="Times New Roman"/>
            <w:noProof/>
            <w:webHidden/>
            <w:sz w:val="24"/>
            <w:szCs w:val="24"/>
          </w:rPr>
          <w:fldChar w:fldCharType="end"/>
        </w:r>
      </w:hyperlink>
    </w:p>
    <w:p w14:paraId="40E45CE4" w14:textId="6CE8650D"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8" w:history="1">
        <w:r w:rsidR="006B463C" w:rsidRPr="0013127E">
          <w:rPr>
            <w:rStyle w:val="Hyperlink"/>
            <w:rFonts w:ascii="Times New Roman" w:hAnsi="Times New Roman" w:cs="Times New Roman"/>
            <w:noProof/>
            <w:sz w:val="24"/>
            <w:szCs w:val="24"/>
          </w:rPr>
          <w:t>Figure 11: Motion Deblurring output from DeblurGAN-v2</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_Toc75175648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15</w:t>
        </w:r>
        <w:r w:rsidR="006B463C" w:rsidRPr="0013127E">
          <w:rPr>
            <w:rFonts w:ascii="Times New Roman" w:hAnsi="Times New Roman" w:cs="Times New Roman"/>
            <w:noProof/>
            <w:webHidden/>
            <w:sz w:val="24"/>
            <w:szCs w:val="24"/>
          </w:rPr>
          <w:fldChar w:fldCharType="end"/>
        </w:r>
      </w:hyperlink>
    </w:p>
    <w:p w14:paraId="13CC5CBD" w14:textId="55F36146"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49" w:history="1">
        <w:r w:rsidR="006B463C" w:rsidRPr="0013127E">
          <w:rPr>
            <w:rStyle w:val="Hyperlink"/>
            <w:rFonts w:ascii="Times New Roman" w:hAnsi="Times New Roman" w:cs="Times New Roman"/>
            <w:noProof/>
            <w:sz w:val="24"/>
            <w:szCs w:val="24"/>
          </w:rPr>
          <w:t>Figure 12: DeblurGAN-v2 Architecture</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_Toc75175649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17</w:t>
        </w:r>
        <w:r w:rsidR="006B463C" w:rsidRPr="0013127E">
          <w:rPr>
            <w:rFonts w:ascii="Times New Roman" w:hAnsi="Times New Roman" w:cs="Times New Roman"/>
            <w:noProof/>
            <w:webHidden/>
            <w:sz w:val="24"/>
            <w:szCs w:val="24"/>
          </w:rPr>
          <w:fldChar w:fldCharType="end"/>
        </w:r>
      </w:hyperlink>
    </w:p>
    <w:p w14:paraId="220E8432" w14:textId="182ABE7B"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50" w:history="1">
        <w:r w:rsidR="006B463C" w:rsidRPr="0013127E">
          <w:rPr>
            <w:rStyle w:val="Hyperlink"/>
            <w:rFonts w:ascii="Times New Roman" w:hAnsi="Times New Roman" w:cs="Times New Roman"/>
            <w:noProof/>
            <w:sz w:val="24"/>
            <w:szCs w:val="24"/>
          </w:rPr>
          <w:t>Figure 13:Overall Architecture for MPRNET</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_Toc75175650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17</w:t>
        </w:r>
        <w:r w:rsidR="006B463C" w:rsidRPr="0013127E">
          <w:rPr>
            <w:rFonts w:ascii="Times New Roman" w:hAnsi="Times New Roman" w:cs="Times New Roman"/>
            <w:noProof/>
            <w:webHidden/>
            <w:sz w:val="24"/>
            <w:szCs w:val="24"/>
          </w:rPr>
          <w:fldChar w:fldCharType="end"/>
        </w:r>
      </w:hyperlink>
    </w:p>
    <w:p w14:paraId="21F23B39" w14:textId="0BFCA38A"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51" w:history="1">
        <w:r w:rsidR="006B463C" w:rsidRPr="0013127E">
          <w:rPr>
            <w:rStyle w:val="Hyperlink"/>
            <w:rFonts w:ascii="Times New Roman" w:hAnsi="Times New Roman" w:cs="Times New Roman"/>
            <w:noProof/>
            <w:sz w:val="24"/>
            <w:szCs w:val="24"/>
          </w:rPr>
          <w:t>Figure 14: Motion Deblurring output from MPRNet</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_Toc75175651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19</w:t>
        </w:r>
        <w:r w:rsidR="006B463C" w:rsidRPr="0013127E">
          <w:rPr>
            <w:rFonts w:ascii="Times New Roman" w:hAnsi="Times New Roman" w:cs="Times New Roman"/>
            <w:noProof/>
            <w:webHidden/>
            <w:sz w:val="24"/>
            <w:szCs w:val="24"/>
          </w:rPr>
          <w:fldChar w:fldCharType="end"/>
        </w:r>
      </w:hyperlink>
    </w:p>
    <w:p w14:paraId="64D6B101" w14:textId="423BE332" w:rsidR="006B463C" w:rsidRPr="0013127E" w:rsidRDefault="0088645F" w:rsidP="006B463C">
      <w:pPr>
        <w:pStyle w:val="TableofFigures"/>
        <w:tabs>
          <w:tab w:val="right" w:leader="dot" w:pos="9350"/>
        </w:tabs>
        <w:spacing w:line="480" w:lineRule="auto"/>
        <w:rPr>
          <w:rFonts w:ascii="Times New Roman" w:hAnsi="Times New Roman" w:cs="Times New Roman"/>
          <w:noProof/>
          <w:sz w:val="24"/>
          <w:szCs w:val="24"/>
        </w:rPr>
      </w:pPr>
      <w:hyperlink w:anchor="_Toc75175652" w:history="1">
        <w:r w:rsidR="006B463C" w:rsidRPr="0013127E">
          <w:rPr>
            <w:rStyle w:val="Hyperlink"/>
            <w:rFonts w:ascii="Times New Roman" w:hAnsi="Times New Roman" w:cs="Times New Roman"/>
            <w:noProof/>
            <w:sz w:val="24"/>
            <w:szCs w:val="24"/>
          </w:rPr>
          <w:t>Figure 15: Comparison of Best Results Achieved from each Deblurring Technique</w:t>
        </w:r>
        <w:r w:rsidR="006B463C" w:rsidRPr="0013127E">
          <w:rPr>
            <w:rFonts w:ascii="Times New Roman" w:hAnsi="Times New Roman" w:cs="Times New Roman"/>
            <w:noProof/>
            <w:webHidden/>
            <w:sz w:val="24"/>
            <w:szCs w:val="24"/>
          </w:rPr>
          <w:tab/>
        </w:r>
        <w:r w:rsidR="006B463C" w:rsidRPr="0013127E">
          <w:rPr>
            <w:rFonts w:ascii="Times New Roman" w:hAnsi="Times New Roman" w:cs="Times New Roman"/>
            <w:noProof/>
            <w:webHidden/>
            <w:sz w:val="24"/>
            <w:szCs w:val="24"/>
          </w:rPr>
          <w:fldChar w:fldCharType="begin"/>
        </w:r>
        <w:r w:rsidR="006B463C" w:rsidRPr="0013127E">
          <w:rPr>
            <w:rFonts w:ascii="Times New Roman" w:hAnsi="Times New Roman" w:cs="Times New Roman"/>
            <w:noProof/>
            <w:webHidden/>
            <w:sz w:val="24"/>
            <w:szCs w:val="24"/>
          </w:rPr>
          <w:instrText xml:space="preserve"> PAGEREF _Toc75175652 \h </w:instrText>
        </w:r>
        <w:r w:rsidR="006B463C" w:rsidRPr="0013127E">
          <w:rPr>
            <w:rFonts w:ascii="Times New Roman" w:hAnsi="Times New Roman" w:cs="Times New Roman"/>
            <w:noProof/>
            <w:webHidden/>
            <w:sz w:val="24"/>
            <w:szCs w:val="24"/>
          </w:rPr>
        </w:r>
        <w:r w:rsidR="006B463C" w:rsidRPr="0013127E">
          <w:rPr>
            <w:rFonts w:ascii="Times New Roman" w:hAnsi="Times New Roman" w:cs="Times New Roman"/>
            <w:noProof/>
            <w:webHidden/>
            <w:sz w:val="24"/>
            <w:szCs w:val="24"/>
          </w:rPr>
          <w:fldChar w:fldCharType="separate"/>
        </w:r>
        <w:r w:rsidR="006B463C" w:rsidRPr="0013127E">
          <w:rPr>
            <w:rFonts w:ascii="Times New Roman" w:hAnsi="Times New Roman" w:cs="Times New Roman"/>
            <w:noProof/>
            <w:webHidden/>
            <w:sz w:val="24"/>
            <w:szCs w:val="24"/>
          </w:rPr>
          <w:t>20</w:t>
        </w:r>
        <w:r w:rsidR="006B463C" w:rsidRPr="0013127E">
          <w:rPr>
            <w:rFonts w:ascii="Times New Roman" w:hAnsi="Times New Roman" w:cs="Times New Roman"/>
            <w:noProof/>
            <w:webHidden/>
            <w:sz w:val="24"/>
            <w:szCs w:val="24"/>
          </w:rPr>
          <w:fldChar w:fldCharType="end"/>
        </w:r>
      </w:hyperlink>
    </w:p>
    <w:p w14:paraId="4F8E3A80" w14:textId="20DEC9D0" w:rsidR="00CC7B40" w:rsidRPr="0013127E" w:rsidRDefault="006B463C" w:rsidP="006B463C">
      <w:pPr>
        <w:spacing w:line="480" w:lineRule="auto"/>
        <w:jc w:val="both"/>
        <w:rPr>
          <w:rStyle w:val="normaltextrun"/>
          <w:rFonts w:ascii="Times New Roman" w:eastAsia="Times New Roman" w:hAnsi="Times New Roman" w:cs="Times New Roman"/>
          <w:b/>
          <w:bCs/>
          <w:color w:val="111111"/>
          <w:sz w:val="24"/>
          <w:szCs w:val="24"/>
        </w:rPr>
      </w:pPr>
      <w:r w:rsidRPr="0013127E">
        <w:rPr>
          <w:rStyle w:val="normaltextrun"/>
          <w:rFonts w:ascii="Times New Roman" w:eastAsia="Times New Roman" w:hAnsi="Times New Roman" w:cs="Times New Roman"/>
          <w:b/>
          <w:bCs/>
          <w:color w:val="111111"/>
          <w:sz w:val="24"/>
          <w:szCs w:val="24"/>
        </w:rPr>
        <w:fldChar w:fldCharType="end"/>
      </w:r>
    </w:p>
    <w:p w14:paraId="3DDF0001" w14:textId="77777777" w:rsidR="006B463C" w:rsidRDefault="006B463C" w:rsidP="00CC7B40">
      <w:pPr>
        <w:jc w:val="both"/>
        <w:rPr>
          <w:rStyle w:val="normaltextrun"/>
          <w:rFonts w:ascii="Times New Roman" w:eastAsia="Times New Roman" w:hAnsi="Times New Roman" w:cs="Times New Roman"/>
          <w:b/>
          <w:bCs/>
          <w:color w:val="111111"/>
          <w:sz w:val="24"/>
          <w:szCs w:val="24"/>
        </w:rPr>
      </w:pPr>
    </w:p>
    <w:p w14:paraId="20483CEC" w14:textId="77777777" w:rsidR="006B463C" w:rsidRDefault="006B463C" w:rsidP="00CC7B40">
      <w:pPr>
        <w:jc w:val="both"/>
        <w:rPr>
          <w:rStyle w:val="normaltextrun"/>
          <w:rFonts w:ascii="Times New Roman" w:eastAsia="Times New Roman" w:hAnsi="Times New Roman" w:cs="Times New Roman"/>
          <w:b/>
          <w:bCs/>
          <w:color w:val="111111"/>
          <w:sz w:val="24"/>
          <w:szCs w:val="24"/>
        </w:rPr>
      </w:pPr>
    </w:p>
    <w:p w14:paraId="5CFFD131" w14:textId="77777777" w:rsidR="006B463C" w:rsidRDefault="006B463C" w:rsidP="00CC7B40">
      <w:pPr>
        <w:jc w:val="both"/>
        <w:rPr>
          <w:rStyle w:val="normaltextrun"/>
          <w:rFonts w:ascii="Times New Roman" w:eastAsia="Times New Roman" w:hAnsi="Times New Roman" w:cs="Times New Roman"/>
          <w:b/>
          <w:bCs/>
          <w:color w:val="111111"/>
          <w:sz w:val="24"/>
          <w:szCs w:val="24"/>
        </w:rPr>
      </w:pPr>
    </w:p>
    <w:p w14:paraId="3D07C26A" w14:textId="77777777" w:rsidR="00DF08AF" w:rsidRDefault="00DF08AF" w:rsidP="00CC7B40">
      <w:pPr>
        <w:jc w:val="both"/>
        <w:rPr>
          <w:rStyle w:val="normaltextrun"/>
          <w:rFonts w:ascii="Times New Roman" w:eastAsia="Times New Roman" w:hAnsi="Times New Roman" w:cs="Times New Roman"/>
          <w:b/>
          <w:bCs/>
          <w:color w:val="111111"/>
          <w:sz w:val="24"/>
          <w:szCs w:val="24"/>
        </w:rPr>
      </w:pPr>
    </w:p>
    <w:p w14:paraId="1B1FED61" w14:textId="77777777" w:rsidR="00DF08AF" w:rsidRDefault="00DF08AF" w:rsidP="00CC7B40">
      <w:pPr>
        <w:jc w:val="both"/>
        <w:rPr>
          <w:rStyle w:val="normaltextrun"/>
          <w:rFonts w:ascii="Times New Roman" w:eastAsia="Times New Roman" w:hAnsi="Times New Roman" w:cs="Times New Roman"/>
          <w:b/>
          <w:bCs/>
          <w:color w:val="111111"/>
          <w:sz w:val="24"/>
          <w:szCs w:val="24"/>
        </w:rPr>
      </w:pPr>
    </w:p>
    <w:p w14:paraId="2FF1A0AB" w14:textId="77777777" w:rsidR="008E3912" w:rsidRDefault="008E3912" w:rsidP="0013127E">
      <w:pPr>
        <w:jc w:val="both"/>
        <w:rPr>
          <w:rStyle w:val="normaltextrun"/>
          <w:rFonts w:ascii="Times New Roman" w:eastAsia="Times New Roman" w:hAnsi="Times New Roman" w:cs="Times New Roman"/>
          <w:b/>
          <w:bCs/>
          <w:color w:val="111111"/>
          <w:sz w:val="24"/>
          <w:szCs w:val="24"/>
        </w:rPr>
      </w:pPr>
    </w:p>
    <w:p w14:paraId="5C0BAA52" w14:textId="000CD2A7" w:rsidR="00367868" w:rsidRPr="0013127E" w:rsidRDefault="00367868" w:rsidP="0013127E">
      <w:pPr>
        <w:jc w:val="both"/>
        <w:rPr>
          <w:rStyle w:val="normaltextrun"/>
          <w:rFonts w:ascii="Times New Roman" w:eastAsia="Times New Roman" w:hAnsi="Times New Roman" w:cs="Times New Roman"/>
          <w:b/>
          <w:bCs/>
          <w:color w:val="111111"/>
          <w:sz w:val="24"/>
          <w:szCs w:val="24"/>
        </w:rPr>
      </w:pPr>
    </w:p>
    <w:p w14:paraId="3395E9DA" w14:textId="29FB7746" w:rsidR="00895FF1" w:rsidRDefault="00883268" w:rsidP="00C02A1A">
      <w:pPr>
        <w:pStyle w:val="paragraph"/>
        <w:spacing w:before="0" w:beforeAutospacing="0" w:after="0" w:afterAutospacing="0"/>
        <w:textAlignment w:val="baseline"/>
        <w:rPr>
          <w:rStyle w:val="normaltextrun"/>
          <w:b/>
          <w:bCs/>
          <w:color w:val="111111"/>
        </w:rPr>
      </w:pPr>
      <w:r w:rsidRPr="008B0358">
        <w:rPr>
          <w:rStyle w:val="normaltextrun"/>
          <w:b/>
          <w:bCs/>
          <w:color w:val="111111"/>
          <w:sz w:val="32"/>
          <w:szCs w:val="32"/>
        </w:rPr>
        <w:t>1</w:t>
      </w:r>
      <w:r w:rsidR="001C160D">
        <w:rPr>
          <w:rStyle w:val="normaltextrun"/>
          <w:b/>
          <w:bCs/>
          <w:color w:val="111111"/>
          <w:sz w:val="32"/>
          <w:szCs w:val="32"/>
        </w:rPr>
        <w:t>.</w:t>
      </w:r>
      <w:r w:rsidR="008366BD">
        <w:rPr>
          <w:rStyle w:val="normaltextrun"/>
          <w:b/>
          <w:bCs/>
          <w:color w:val="111111"/>
          <w:sz w:val="32"/>
          <w:szCs w:val="32"/>
        </w:rPr>
        <w:t xml:space="preserve"> </w:t>
      </w:r>
      <w:r w:rsidR="00895FF1" w:rsidRPr="008B0358">
        <w:rPr>
          <w:rStyle w:val="normaltextrun"/>
          <w:b/>
          <w:bCs/>
          <w:color w:val="111111"/>
          <w:sz w:val="32"/>
          <w:szCs w:val="32"/>
        </w:rPr>
        <w:t>Introduction</w:t>
      </w:r>
    </w:p>
    <w:p w14:paraId="78AC9F97" w14:textId="29FB7746" w:rsidR="00C02A1A" w:rsidRDefault="00C02A1A" w:rsidP="00C02A1A">
      <w:pPr>
        <w:pStyle w:val="paragraph"/>
        <w:spacing w:before="0" w:beforeAutospacing="0" w:after="0" w:afterAutospacing="0"/>
        <w:textAlignment w:val="baseline"/>
        <w:rPr>
          <w:rStyle w:val="normaltextrun"/>
          <w:b/>
          <w:bCs/>
          <w:color w:val="111111"/>
        </w:rPr>
      </w:pPr>
    </w:p>
    <w:p w14:paraId="1A17547D" w14:textId="29FB7746" w:rsidR="0085529C" w:rsidRDefault="00D92331" w:rsidP="00716F64">
      <w:pPr>
        <w:pStyle w:val="paragraph"/>
        <w:spacing w:before="0" w:beforeAutospacing="0" w:after="0" w:afterAutospacing="0" w:line="480" w:lineRule="auto"/>
        <w:ind w:firstLine="720"/>
        <w:contextualSpacing/>
        <w:textAlignment w:val="baseline"/>
        <w:rPr>
          <w:rStyle w:val="normaltextrun"/>
          <w:color w:val="111111"/>
        </w:rPr>
      </w:pPr>
      <w:r>
        <w:rPr>
          <w:rStyle w:val="normaltextrun"/>
          <w:color w:val="111111"/>
        </w:rPr>
        <w:t xml:space="preserve">Blurriness is a common problem </w:t>
      </w:r>
      <w:r w:rsidR="0085529C">
        <w:rPr>
          <w:rStyle w:val="normaltextrun"/>
          <w:color w:val="111111"/>
        </w:rPr>
        <w:t xml:space="preserve">in computer vision </w:t>
      </w:r>
      <w:r>
        <w:rPr>
          <w:rStyle w:val="normaltextrun"/>
          <w:color w:val="111111"/>
        </w:rPr>
        <w:t>that causes degradation of an image. There are different types of blur</w:t>
      </w:r>
      <w:r w:rsidR="0085529C">
        <w:rPr>
          <w:rStyle w:val="normaltextrun"/>
          <w:color w:val="111111"/>
        </w:rPr>
        <w:t xml:space="preserve"> which include </w:t>
      </w:r>
      <w:r w:rsidR="00EB4D76">
        <w:rPr>
          <w:rStyle w:val="normaltextrun"/>
          <w:color w:val="111111"/>
        </w:rPr>
        <w:t>g</w:t>
      </w:r>
      <w:r w:rsidR="0085529C">
        <w:rPr>
          <w:rStyle w:val="normaltextrun"/>
          <w:color w:val="111111"/>
        </w:rPr>
        <w:t xml:space="preserve">aussian </w:t>
      </w:r>
      <w:r w:rsidR="00B45EB4">
        <w:rPr>
          <w:rStyle w:val="normaltextrun"/>
          <w:color w:val="111111"/>
        </w:rPr>
        <w:t>b</w:t>
      </w:r>
      <w:r w:rsidR="0085529C">
        <w:rPr>
          <w:rStyle w:val="normaltextrun"/>
          <w:color w:val="111111"/>
        </w:rPr>
        <w:t>lur,</w:t>
      </w:r>
      <w:r w:rsidR="00EB4D76">
        <w:rPr>
          <w:rStyle w:val="normaltextrun"/>
          <w:color w:val="111111"/>
        </w:rPr>
        <w:t xml:space="preserve"> disk</w:t>
      </w:r>
      <w:r w:rsidR="0085529C">
        <w:rPr>
          <w:rStyle w:val="normaltextrun"/>
          <w:color w:val="111111"/>
        </w:rPr>
        <w:t xml:space="preserve"> </w:t>
      </w:r>
      <w:r w:rsidR="00EB4D76">
        <w:rPr>
          <w:rStyle w:val="normaltextrun"/>
          <w:color w:val="111111"/>
        </w:rPr>
        <w:t>b</w:t>
      </w:r>
      <w:r w:rsidR="0085529C">
        <w:rPr>
          <w:rStyle w:val="normaltextrun"/>
          <w:color w:val="111111"/>
        </w:rPr>
        <w:t xml:space="preserve">lur, </w:t>
      </w:r>
      <w:r w:rsidR="00EB4D76">
        <w:rPr>
          <w:rStyle w:val="normaltextrun"/>
          <w:color w:val="111111"/>
        </w:rPr>
        <w:t>m</w:t>
      </w:r>
      <w:r w:rsidR="0085529C">
        <w:rPr>
          <w:rStyle w:val="normaltextrun"/>
          <w:color w:val="111111"/>
        </w:rPr>
        <w:t xml:space="preserve">otion </w:t>
      </w:r>
      <w:r w:rsidR="00EB4D76">
        <w:rPr>
          <w:rStyle w:val="normaltextrun"/>
          <w:color w:val="111111"/>
        </w:rPr>
        <w:t>b</w:t>
      </w:r>
      <w:r w:rsidR="0085529C">
        <w:rPr>
          <w:rStyle w:val="normaltextrun"/>
          <w:color w:val="111111"/>
        </w:rPr>
        <w:t xml:space="preserve">lur, </w:t>
      </w:r>
      <w:r w:rsidR="00EB4D76">
        <w:rPr>
          <w:rStyle w:val="normaltextrun"/>
          <w:color w:val="111111"/>
        </w:rPr>
        <w:t>uniform</w:t>
      </w:r>
      <w:r w:rsidR="0085529C">
        <w:rPr>
          <w:rStyle w:val="normaltextrun"/>
          <w:color w:val="111111"/>
        </w:rPr>
        <w:t xml:space="preserve"> </w:t>
      </w:r>
      <w:r w:rsidR="00EB4D76">
        <w:rPr>
          <w:rStyle w:val="normaltextrun"/>
          <w:color w:val="111111"/>
        </w:rPr>
        <w:t>b</w:t>
      </w:r>
      <w:r w:rsidR="0085529C">
        <w:rPr>
          <w:rStyle w:val="normaltextrun"/>
          <w:color w:val="111111"/>
        </w:rPr>
        <w:t>lur and more.</w:t>
      </w:r>
      <w:r w:rsidR="001658A9">
        <w:rPr>
          <w:rStyle w:val="normaltextrun"/>
          <w:color w:val="111111"/>
        </w:rPr>
        <w:t xml:space="preserve"> </w:t>
      </w:r>
      <w:r w:rsidR="001658A9" w:rsidRPr="00895FF1">
        <w:rPr>
          <w:rStyle w:val="normaltextrun"/>
        </w:rPr>
        <w:t>Atmospheric turbulence causes blurs in images [</w:t>
      </w:r>
      <w:r w:rsidR="001658A9">
        <w:rPr>
          <w:rStyle w:val="normaltextrun"/>
        </w:rPr>
        <w:t>14</w:t>
      </w:r>
      <w:r w:rsidR="001658A9" w:rsidRPr="00895FF1">
        <w:rPr>
          <w:rStyle w:val="normaltextrun"/>
        </w:rPr>
        <w:t>]</w:t>
      </w:r>
      <w:r w:rsidR="001D787A">
        <w:rPr>
          <w:rStyle w:val="normaltextrun"/>
        </w:rPr>
        <w:t xml:space="preserve"> and re</w:t>
      </w:r>
      <w:r w:rsidR="002A42B9">
        <w:rPr>
          <w:rStyle w:val="normaltextrun"/>
        </w:rPr>
        <w:t xml:space="preserve">moval of such </w:t>
      </w:r>
      <w:r w:rsidR="00DD637D">
        <w:rPr>
          <w:rStyle w:val="normaltextrun"/>
        </w:rPr>
        <w:t xml:space="preserve">distortion </w:t>
      </w:r>
      <w:r w:rsidR="00DA521F">
        <w:rPr>
          <w:rStyle w:val="normaltextrun"/>
        </w:rPr>
        <w:t xml:space="preserve">via deblurring has </w:t>
      </w:r>
      <w:r w:rsidR="00DD637D">
        <w:rPr>
          <w:rStyle w:val="normaltextrun"/>
        </w:rPr>
        <w:t>proven to be an ill</w:t>
      </w:r>
      <w:r w:rsidR="00DA521F">
        <w:rPr>
          <w:rStyle w:val="normaltextrun"/>
        </w:rPr>
        <w:t>-posed problem</w:t>
      </w:r>
      <w:r w:rsidR="001658A9" w:rsidRPr="00895FF1">
        <w:rPr>
          <w:rStyle w:val="normaltextrun"/>
        </w:rPr>
        <w:t>.</w:t>
      </w:r>
      <w:r w:rsidR="00DA521F">
        <w:rPr>
          <w:rStyle w:val="normaltextrun"/>
        </w:rPr>
        <w:t xml:space="preserve"> </w:t>
      </w:r>
      <w:r w:rsidR="00C02A1A" w:rsidRPr="007F6452">
        <w:rPr>
          <w:rStyle w:val="normaltextrun"/>
          <w:color w:val="111111"/>
        </w:rPr>
        <w:t xml:space="preserve">Deblurring can be classified under image restoration </w:t>
      </w:r>
      <w:r w:rsidR="00DB1064" w:rsidRPr="007F6452">
        <w:rPr>
          <w:rStyle w:val="normaltextrun"/>
          <w:color w:val="111111"/>
        </w:rPr>
        <w:t xml:space="preserve">and </w:t>
      </w:r>
      <w:r w:rsidR="00615172" w:rsidRPr="007F6452">
        <w:rPr>
          <w:rStyle w:val="normaltextrun"/>
          <w:color w:val="111111"/>
        </w:rPr>
        <w:t xml:space="preserve">defined as </w:t>
      </w:r>
      <w:r w:rsidR="00C02A1A" w:rsidRPr="007F6452">
        <w:rPr>
          <w:rStyle w:val="normaltextrun"/>
          <w:color w:val="111111"/>
        </w:rPr>
        <w:t>an act of restoring a</w:t>
      </w:r>
      <w:r w:rsidR="00615172" w:rsidRPr="007F6452">
        <w:rPr>
          <w:rStyle w:val="normaltextrun"/>
          <w:color w:val="111111"/>
        </w:rPr>
        <w:t xml:space="preserve"> degraded</w:t>
      </w:r>
      <w:r w:rsidR="00C02A1A" w:rsidRPr="007F6452">
        <w:rPr>
          <w:rStyle w:val="normaltextrun"/>
          <w:color w:val="111111"/>
        </w:rPr>
        <w:t xml:space="preserve"> image </w:t>
      </w:r>
      <w:r w:rsidR="00E070AD" w:rsidRPr="007F6452">
        <w:rPr>
          <w:rStyle w:val="normaltextrun"/>
          <w:color w:val="111111"/>
        </w:rPr>
        <w:t xml:space="preserve">input </w:t>
      </w:r>
      <w:r w:rsidR="00C02A1A" w:rsidRPr="007F6452">
        <w:rPr>
          <w:rStyle w:val="normaltextrun"/>
          <w:color w:val="111111"/>
        </w:rPr>
        <w:t>to an output close to</w:t>
      </w:r>
      <w:r w:rsidR="007F6452">
        <w:rPr>
          <w:rStyle w:val="normaltextrun"/>
          <w:color w:val="111111"/>
        </w:rPr>
        <w:t xml:space="preserve"> its gr</w:t>
      </w:r>
      <w:r w:rsidR="00DF32E9">
        <w:rPr>
          <w:rStyle w:val="normaltextrun"/>
          <w:color w:val="111111"/>
        </w:rPr>
        <w:t>ound truth</w:t>
      </w:r>
      <w:r w:rsidR="00C02A1A" w:rsidRPr="007F6452">
        <w:rPr>
          <w:rStyle w:val="normaltextrun"/>
          <w:color w:val="111111"/>
        </w:rPr>
        <w:t>, based on prior knowledge of the image degradation model.</w:t>
      </w:r>
      <w:r w:rsidR="00C02A1A">
        <w:rPr>
          <w:rStyle w:val="normaltextrun"/>
          <w:color w:val="111111"/>
        </w:rPr>
        <w:t xml:space="preserve"> </w:t>
      </w:r>
    </w:p>
    <w:p w14:paraId="575C05E3" w14:textId="614FC17D" w:rsidR="00716F64" w:rsidRDefault="3DDC0C22" w:rsidP="3DDC0C22">
      <w:pPr>
        <w:pStyle w:val="paragraph"/>
        <w:spacing w:before="0" w:beforeAutospacing="0" w:after="0" w:afterAutospacing="0" w:line="480" w:lineRule="auto"/>
        <w:ind w:firstLine="720"/>
        <w:contextualSpacing/>
        <w:textAlignment w:val="baseline"/>
        <w:rPr>
          <w:ins w:id="16" w:author="Guest User" w:date="2021-06-22T16:36:00Z"/>
          <w:color w:val="111111"/>
        </w:rPr>
      </w:pPr>
      <w:r w:rsidRPr="3DDC0C22">
        <w:rPr>
          <w:rStyle w:val="normaltextrun"/>
        </w:rPr>
        <w:t xml:space="preserve">This project focuses on deblurring </w:t>
      </w:r>
      <w:del w:id="17" w:author="Guest User" w:date="2021-06-22T16:22:00Z">
        <w:r w:rsidR="00D92331" w:rsidRPr="3DDC0C22" w:rsidDel="3DDC0C22">
          <w:rPr>
            <w:rStyle w:val="normaltextrun"/>
          </w:rPr>
          <w:delText>picture</w:delText>
        </w:r>
      </w:del>
      <w:ins w:id="18" w:author="Guest User" w:date="2021-06-22T16:22:00Z">
        <w:r w:rsidRPr="3DDC0C22">
          <w:rPr>
            <w:rStyle w:val="normaltextrun"/>
          </w:rPr>
          <w:t>image</w:t>
        </w:r>
      </w:ins>
      <w:r w:rsidRPr="3DDC0C22">
        <w:rPr>
          <w:rStyle w:val="normaltextrun"/>
        </w:rPr>
        <w:t xml:space="preserve"> or frames from a video that has suffered air turbulence and removal of distortions caused by air turbulence. </w:t>
      </w:r>
      <w:ins w:id="19" w:author="Guest User" w:date="2021-06-22T16:24:00Z">
        <w:r w:rsidRPr="3DDC0C22">
          <w:rPr>
            <w:rStyle w:val="normaltextrun"/>
          </w:rPr>
          <w:t>[</w:t>
        </w:r>
      </w:ins>
      <w:ins w:id="20" w:author="Guest User" w:date="2021-06-22T16:25:00Z">
        <w:r w:rsidRPr="3DDC0C22">
          <w:rPr>
            <w:rStyle w:val="normaltextrun"/>
          </w:rPr>
          <w:t>Need to add more background on air turbulence image, for example, how such images are formed, why these images are of interest, and why blurriness is a problem i</w:t>
        </w:r>
      </w:ins>
      <w:ins w:id="21" w:author="Guest User" w:date="2021-06-22T16:26:00Z">
        <w:r w:rsidRPr="3DDC0C22">
          <w:rPr>
            <w:rStyle w:val="normaltextrun"/>
          </w:rPr>
          <w:t>n these images</w:t>
        </w:r>
      </w:ins>
      <w:ins w:id="22" w:author="Guest User" w:date="2021-06-22T16:36:00Z">
        <w:r w:rsidRPr="3DDC0C22">
          <w:rPr>
            <w:rStyle w:val="normaltextrun"/>
          </w:rPr>
          <w:t>.</w:t>
        </w:r>
      </w:ins>
      <w:ins w:id="23" w:author="Guest User" w:date="2021-06-22T16:24:00Z">
        <w:r w:rsidRPr="3DDC0C22">
          <w:rPr>
            <w:rStyle w:val="normaltextrun"/>
          </w:rPr>
          <w:t>]</w:t>
        </w:r>
      </w:ins>
      <w:del w:id="24" w:author="Guest User" w:date="2021-06-22T16:26:00Z">
        <w:r w:rsidR="00D92331" w:rsidRPr="3DDC0C22" w:rsidDel="3DDC0C22">
          <w:rPr>
            <w:rStyle w:val="normaltextrun"/>
          </w:rPr>
          <w:delText>To obtain the best results</w:delText>
        </w:r>
      </w:del>
    </w:p>
    <w:p w14:paraId="0EB7CA04" w14:textId="26194ADE" w:rsidR="00716F64" w:rsidRDefault="3DDC0C22" w:rsidP="3DDC0C22">
      <w:pPr>
        <w:pStyle w:val="paragraph"/>
        <w:spacing w:before="0" w:beforeAutospacing="0" w:after="0" w:afterAutospacing="0" w:line="480" w:lineRule="auto"/>
        <w:ind w:firstLine="720"/>
        <w:contextualSpacing/>
        <w:textAlignment w:val="baseline"/>
        <w:rPr>
          <w:color w:val="111111"/>
        </w:rPr>
      </w:pPr>
      <w:ins w:id="25" w:author="Guest User" w:date="2021-06-22T16:36:00Z">
        <w:r w:rsidRPr="3DDC0C22">
          <w:rPr>
            <w:rStyle w:val="normaltextrun"/>
          </w:rPr>
          <w:t>(Talk about the whole pipeline before going into deblurring)</w:t>
        </w:r>
      </w:ins>
      <w:ins w:id="26" w:author="Guest User" w:date="2021-06-22T16:26:00Z">
        <w:r w:rsidRPr="3DDC0C22">
          <w:rPr>
            <w:rStyle w:val="normaltextrun"/>
          </w:rPr>
          <w:t>To alleviate the blurriness problem in air turbulence images</w:t>
        </w:r>
      </w:ins>
      <w:r w:rsidRPr="3DDC0C22">
        <w:rPr>
          <w:rStyle w:val="normaltextrun"/>
        </w:rPr>
        <w:t xml:space="preserve">, </w:t>
      </w:r>
      <w:ins w:id="27" w:author="Guest User" w:date="2021-06-22T16:26:00Z">
        <w:r w:rsidRPr="3DDC0C22">
          <w:rPr>
            <w:rStyle w:val="normaltextrun"/>
          </w:rPr>
          <w:t>I perform</w:t>
        </w:r>
      </w:ins>
      <w:ins w:id="28" w:author="Guest User" w:date="2021-06-22T16:27:00Z">
        <w:r w:rsidRPr="3DDC0C22">
          <w:rPr>
            <w:rStyle w:val="normaltextrun"/>
          </w:rPr>
          <w:t xml:space="preserve"> </w:t>
        </w:r>
      </w:ins>
      <w:r w:rsidRPr="3DDC0C22">
        <w:rPr>
          <w:rStyle w:val="normaltextrun"/>
        </w:rPr>
        <w:t>a comparative study on traditional deblur techniques and deep learning algorithms was performed on samples from the OTIS and places365 dataset. The distortions from the turbulent waves caused some sort of motion blurring. Motion blur in an image occurs as a result of movement of an object, long exposure or movement in camera while a picture is being taken. My focus was mainly on deblurring images that have been restored from turbulent distortions.</w:t>
      </w:r>
    </w:p>
    <w:p w14:paraId="5C2F9A22" w14:textId="6F25531E" w:rsidR="000419D1" w:rsidRPr="00716F64" w:rsidRDefault="3DDC0C22" w:rsidP="3DDC0C22">
      <w:pPr>
        <w:pStyle w:val="paragraph"/>
        <w:spacing w:before="0" w:beforeAutospacing="0" w:after="0" w:afterAutospacing="0" w:line="480" w:lineRule="auto"/>
        <w:ind w:firstLine="720"/>
        <w:contextualSpacing/>
        <w:textAlignment w:val="baseline"/>
        <w:rPr>
          <w:rStyle w:val="normaltextrun"/>
          <w:color w:val="111111"/>
        </w:rPr>
      </w:pPr>
      <w:r w:rsidRPr="3DDC0C22">
        <w:rPr>
          <w:rStyle w:val="eop"/>
        </w:rPr>
        <w:t xml:space="preserve">Image restoration from blurred and poorly illuminated images is difficult. This issue a deconvolution and inverse problem because the underlying image and the blur is unknown. We take a blur image and perform an inverse function to create a sharp version of it. Diverse methods have been proposed for deblurring degraded images, however I explored both blind deconvolution and non-blind deconvolution techniques to present outstanding results. For the traditional method, I tested the Hyper Laplacian priors while for the deep learning method I utilized DeblurGAN-v2 and </w:t>
      </w:r>
      <w:r w:rsidRPr="3DDC0C22">
        <w:rPr>
          <w:rStyle w:val="normaltextrun"/>
        </w:rPr>
        <w:t xml:space="preserve">MPRNet neural networks. </w:t>
      </w:r>
      <w:ins w:id="29" w:author="Guest User" w:date="2021-06-22T16:36:00Z">
        <w:r w:rsidRPr="3DDC0C22">
          <w:rPr>
            <w:rStyle w:val="normaltextrun"/>
          </w:rPr>
          <w:t xml:space="preserve"> (need to be more specific on the methods</w:t>
        </w:r>
      </w:ins>
      <w:ins w:id="30" w:author="Guest User" w:date="2021-06-22T16:37:00Z">
        <w:r w:rsidRPr="3DDC0C22">
          <w:rPr>
            <w:rStyle w:val="normaltextrun"/>
          </w:rPr>
          <w:t xml:space="preserve"> that you’ve compared, and need to mention conclusions of the experiments</w:t>
        </w:r>
      </w:ins>
      <w:ins w:id="31" w:author="Guest User" w:date="2021-06-22T16:36:00Z">
        <w:r w:rsidRPr="3DDC0C22">
          <w:rPr>
            <w:rStyle w:val="normaltextrun"/>
          </w:rPr>
          <w:t>)</w:t>
        </w:r>
      </w:ins>
    </w:p>
    <w:p w14:paraId="4A94F6ED" w14:textId="4FD1BF88" w:rsidR="000E1731" w:rsidRDefault="000E1731" w:rsidP="00D95844">
      <w:pPr>
        <w:pStyle w:val="paragraph"/>
        <w:spacing w:before="0" w:beforeAutospacing="0" w:after="0" w:afterAutospacing="0" w:line="480" w:lineRule="auto"/>
        <w:contextualSpacing/>
        <w:textAlignment w:val="baseline"/>
        <w:rPr>
          <w:rStyle w:val="normaltextrun"/>
        </w:rPr>
      </w:pPr>
    </w:p>
    <w:p w14:paraId="05387106" w14:textId="6154AF58" w:rsidR="000E1731" w:rsidRDefault="000E1731" w:rsidP="00D95844">
      <w:pPr>
        <w:pStyle w:val="paragraph"/>
        <w:spacing w:before="0" w:beforeAutospacing="0" w:after="0" w:afterAutospacing="0" w:line="480" w:lineRule="auto"/>
        <w:contextualSpacing/>
        <w:textAlignment w:val="baseline"/>
        <w:rPr>
          <w:rStyle w:val="normaltextrun"/>
        </w:rPr>
      </w:pPr>
    </w:p>
    <w:p w14:paraId="347C185F" w14:textId="0F8C743B" w:rsidR="00D95844" w:rsidRPr="008366BD" w:rsidRDefault="0BE9FA43" w:rsidP="0BE9FA43">
      <w:pPr>
        <w:pStyle w:val="paragraph"/>
        <w:spacing w:before="0" w:beforeAutospacing="0" w:after="0" w:afterAutospacing="0" w:line="480" w:lineRule="auto"/>
        <w:rPr>
          <w:rStyle w:val="eop"/>
          <w:b/>
          <w:bCs/>
          <w:sz w:val="32"/>
          <w:szCs w:val="32"/>
        </w:rPr>
      </w:pPr>
      <w:r w:rsidRPr="0BE9FA43">
        <w:rPr>
          <w:rStyle w:val="eop"/>
          <w:b/>
          <w:bCs/>
          <w:sz w:val="32"/>
          <w:szCs w:val="32"/>
        </w:rPr>
        <w:t xml:space="preserve">2. </w:t>
      </w:r>
      <w:del w:id="32" w:author="Guest User" w:date="2021-06-22T16:40:00Z">
        <w:r w:rsidR="008366BD" w:rsidRPr="0BE9FA43" w:rsidDel="0BE9FA43">
          <w:rPr>
            <w:rStyle w:val="eop"/>
            <w:b/>
            <w:bCs/>
            <w:sz w:val="32"/>
            <w:szCs w:val="32"/>
          </w:rPr>
          <w:delText xml:space="preserve">Literature Review </w:delText>
        </w:r>
      </w:del>
      <w:ins w:id="33" w:author="Guest User" w:date="2021-06-22T16:40:00Z">
        <w:r w:rsidRPr="0BE9FA43">
          <w:rPr>
            <w:rStyle w:val="eop"/>
            <w:b/>
            <w:bCs/>
            <w:sz w:val="32"/>
            <w:szCs w:val="32"/>
          </w:rPr>
          <w:t>Related Work</w:t>
        </w:r>
      </w:ins>
    </w:p>
    <w:p w14:paraId="79FCED5E" w14:textId="584DA10F" w:rsidR="00372753" w:rsidRPr="008366BD" w:rsidRDefault="3DDC0C22" w:rsidP="3DDC0C22">
      <w:pPr>
        <w:pStyle w:val="paragraph"/>
        <w:spacing w:before="0" w:beforeAutospacing="0" w:after="0" w:afterAutospacing="0" w:line="480" w:lineRule="auto"/>
        <w:contextualSpacing/>
        <w:textAlignment w:val="baseline"/>
        <w:rPr>
          <w:rStyle w:val="eop"/>
          <w:b/>
          <w:bCs/>
          <w:sz w:val="32"/>
          <w:szCs w:val="32"/>
        </w:rPr>
      </w:pPr>
      <w:r w:rsidRPr="3DDC0C22">
        <w:rPr>
          <w:rStyle w:val="eop"/>
          <w:b/>
          <w:bCs/>
          <w:sz w:val="32"/>
          <w:szCs w:val="32"/>
        </w:rPr>
        <w:t xml:space="preserve">2.1 </w:t>
      </w:r>
      <w:del w:id="34" w:author="Guest User" w:date="2021-06-22T16:27:00Z">
        <w:r w:rsidR="008366BD" w:rsidRPr="3DDC0C22" w:rsidDel="3DDC0C22">
          <w:rPr>
            <w:rStyle w:val="eop"/>
            <w:b/>
            <w:bCs/>
            <w:sz w:val="32"/>
            <w:szCs w:val="32"/>
          </w:rPr>
          <w:delText>Blurring Concept</w:delText>
        </w:r>
      </w:del>
      <w:ins w:id="35" w:author="Guest User" w:date="2021-06-22T16:27:00Z">
        <w:r w:rsidRPr="3DDC0C22">
          <w:rPr>
            <w:rStyle w:val="eop"/>
            <w:b/>
            <w:bCs/>
            <w:sz w:val="32"/>
            <w:szCs w:val="32"/>
          </w:rPr>
          <w:t>Image Blur Model</w:t>
        </w:r>
      </w:ins>
    </w:p>
    <w:p w14:paraId="0F0F2B2D" w14:textId="71DDCA65" w:rsidR="00797F72" w:rsidRDefault="3DDC0C22" w:rsidP="3DDC0C22">
      <w:pPr>
        <w:pStyle w:val="paragraph"/>
        <w:spacing w:before="0" w:beforeAutospacing="0" w:after="0" w:afterAutospacing="0" w:line="480" w:lineRule="auto"/>
        <w:ind w:firstLine="720"/>
        <w:contextualSpacing/>
        <w:textAlignment w:val="baseline"/>
      </w:pPr>
      <w:r w:rsidRPr="3DDC0C22">
        <w:rPr>
          <w:rStyle w:val="eop"/>
        </w:rPr>
        <w:t xml:space="preserve">Before learning to deblur an image, it is important to understand the </w:t>
      </w:r>
      <w:ins w:id="36" w:author="Guest User" w:date="2021-06-22T16:29:00Z">
        <w:r w:rsidRPr="3DDC0C22">
          <w:rPr>
            <w:rStyle w:val="eop"/>
          </w:rPr>
          <w:t>modeling of image blurriness</w:t>
        </w:r>
      </w:ins>
      <w:del w:id="37" w:author="Guest User" w:date="2021-06-22T16:29:00Z">
        <w:r w:rsidR="002E3EFA" w:rsidRPr="3DDC0C22" w:rsidDel="3DDC0C22">
          <w:rPr>
            <w:rStyle w:val="eop"/>
          </w:rPr>
          <w:delText>main concepts behind image blurring</w:delText>
        </w:r>
      </w:del>
      <w:r w:rsidRPr="3DDC0C22">
        <w:rPr>
          <w:rStyle w:val="eop"/>
        </w:rPr>
        <w:t xml:space="preserve">. A blurred image can be considered as a convolution function of a sharp image and a blur kernel or PSF [15]. Mathematically, it is best explained with the degradation model as seen in </w:t>
      </w:r>
      <w:del w:id="38" w:author="Guest User" w:date="2021-06-22T16:28:00Z">
        <w:r w:rsidR="002E3EFA" w:rsidRPr="3DDC0C22" w:rsidDel="3DDC0C22">
          <w:rPr>
            <w:rStyle w:val="eop"/>
          </w:rPr>
          <w:delText>figure</w:delText>
        </w:r>
      </w:del>
      <w:ins w:id="39" w:author="Guest User" w:date="2021-06-22T16:28:00Z">
        <w:r w:rsidRPr="3DDC0C22">
          <w:rPr>
            <w:rStyle w:val="eop"/>
          </w:rPr>
          <w:t>Equation</w:t>
        </w:r>
      </w:ins>
      <w:r w:rsidRPr="3DDC0C22">
        <w:rPr>
          <w:rStyle w:val="eop"/>
        </w:rPr>
        <w:t xml:space="preserve">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349B8" w14:paraId="540D61AF" w14:textId="77777777" w:rsidTr="3DDC0C22">
        <w:tc>
          <w:tcPr>
            <w:tcW w:w="9350" w:type="dxa"/>
          </w:tcPr>
          <w:p w14:paraId="794B2D14" w14:textId="3225AE5F" w:rsidR="003349B8" w:rsidRDefault="3DDC0C22" w:rsidP="3DDC0C22">
            <w:pPr>
              <w:pStyle w:val="paragraph"/>
              <w:keepNext/>
              <w:spacing w:before="0" w:beforeAutospacing="0" w:after="0" w:afterAutospacing="0" w:line="480" w:lineRule="auto"/>
              <w:contextualSpacing/>
              <w:jc w:val="center"/>
              <w:textAlignment w:val="baseline"/>
            </w:pPr>
            <w:r>
              <w:t xml:space="preserve">g(x) = f(x) </w:t>
            </w:r>
            <w:r w:rsidRPr="3DDC0C22">
              <w:rPr>
                <w:rFonts w:ascii="Cambria Math" w:hAnsi="Cambria Math" w:cs="Cambria Math"/>
              </w:rPr>
              <w:t>⨂</w:t>
            </w:r>
            <w:r>
              <w:t xml:space="preserve"> h(x) + n</w:t>
            </w:r>
            <w:ins w:id="40" w:author="Guest User" w:date="2021-06-22T16:28:00Z">
              <w:r>
                <w:t xml:space="preserve">    (1)</w:t>
              </w:r>
            </w:ins>
          </w:p>
        </w:tc>
      </w:tr>
    </w:tbl>
    <w:p w14:paraId="15AEB26A" w14:textId="207F1EE0" w:rsidR="004E5C1E" w:rsidRPr="00C01F04" w:rsidRDefault="3DDC0C22" w:rsidP="004E5C1E">
      <w:pPr>
        <w:pStyle w:val="Caption"/>
        <w:jc w:val="center"/>
        <w:rPr>
          <w:del w:id="41" w:author="Guest User" w:date="2021-06-22T16:28:00Z"/>
          <w:rFonts w:ascii="Times New Roman" w:hAnsi="Times New Roman" w:cs="Times New Roman"/>
          <w:color w:val="auto"/>
          <w:sz w:val="24"/>
          <w:szCs w:val="24"/>
        </w:rPr>
      </w:pPr>
      <w:bookmarkStart w:id="42" w:name="_Toc75173809"/>
      <w:bookmarkStart w:id="43" w:name="_Toc75175638"/>
      <w:ins w:id="44" w:author="Guest User" w:date="2021-06-22T16:28:00Z">
        <w:r w:rsidRPr="3DDC0C22">
          <w:rPr>
            <w:rFonts w:ascii="Times New Roman" w:hAnsi="Times New Roman" w:cs="Times New Roman"/>
            <w:color w:val="auto"/>
            <w:sz w:val="24"/>
            <w:szCs w:val="24"/>
          </w:rPr>
          <w:t>(this is an equation, not a figure. Need to number all eqauations</w:t>
        </w:r>
      </w:ins>
      <w:ins w:id="45" w:author="Guest User" w:date="2021-06-22T16:29:00Z">
        <w:r w:rsidRPr="3DDC0C22">
          <w:rPr>
            <w:rFonts w:ascii="Times New Roman" w:hAnsi="Times New Roman" w:cs="Times New Roman"/>
            <w:color w:val="auto"/>
            <w:sz w:val="24"/>
            <w:szCs w:val="24"/>
          </w:rPr>
          <w:t>.</w:t>
        </w:r>
      </w:ins>
      <w:ins w:id="46" w:author="Guest User" w:date="2021-06-22T16:28:00Z">
        <w:r w:rsidRPr="3DDC0C22">
          <w:rPr>
            <w:rFonts w:ascii="Times New Roman" w:hAnsi="Times New Roman" w:cs="Times New Roman"/>
            <w:color w:val="auto"/>
            <w:sz w:val="24"/>
            <w:szCs w:val="24"/>
          </w:rPr>
          <w:t>)</w:t>
        </w:r>
      </w:ins>
      <w:del w:id="47" w:author="Guest User" w:date="2021-06-22T16:28:00Z">
        <w:r w:rsidR="004E5C1E" w:rsidRPr="3DDC0C22" w:rsidDel="3DDC0C22">
          <w:rPr>
            <w:rFonts w:ascii="Times New Roman" w:hAnsi="Times New Roman" w:cs="Times New Roman"/>
            <w:color w:val="auto"/>
            <w:sz w:val="24"/>
            <w:szCs w:val="24"/>
          </w:rPr>
          <w:delText xml:space="preserve">Figure </w:delText>
        </w:r>
      </w:del>
      <w:r w:rsidR="004E5C1E" w:rsidRPr="3DDC0C22">
        <w:rPr>
          <w:rFonts w:ascii="Times New Roman" w:hAnsi="Times New Roman" w:cs="Times New Roman"/>
          <w:i w:val="0"/>
          <w:iCs w:val="0"/>
          <w:sz w:val="24"/>
          <w:szCs w:val="24"/>
        </w:rPr>
        <w:fldChar w:fldCharType="begin"/>
      </w:r>
      <w:r w:rsidR="004E5C1E" w:rsidRPr="3DDC0C22">
        <w:rPr>
          <w:rFonts w:ascii="Times New Roman" w:hAnsi="Times New Roman" w:cs="Times New Roman"/>
          <w:color w:val="auto"/>
          <w:sz w:val="24"/>
          <w:szCs w:val="24"/>
        </w:rPr>
        <w:instrText xml:space="preserve"> SEQ Figure \* ARABIC </w:instrText>
      </w:r>
      <w:r w:rsidR="004E5C1E" w:rsidRPr="3DDC0C22">
        <w:rPr>
          <w:rFonts w:ascii="Times New Roman" w:hAnsi="Times New Roman" w:cs="Times New Roman"/>
          <w:i w:val="0"/>
          <w:iCs w:val="0"/>
          <w:sz w:val="24"/>
          <w:szCs w:val="24"/>
        </w:rPr>
        <w:fldChar w:fldCharType="separate"/>
      </w:r>
      <w:del w:id="48" w:author="Guest User" w:date="2021-06-22T16:28:00Z">
        <w:r w:rsidR="004E5C1E" w:rsidRPr="3DDC0C22" w:rsidDel="3DDC0C22">
          <w:rPr>
            <w:rFonts w:ascii="Times New Roman" w:hAnsi="Times New Roman" w:cs="Times New Roman"/>
            <w:noProof/>
            <w:color w:val="auto"/>
            <w:sz w:val="24"/>
            <w:szCs w:val="24"/>
          </w:rPr>
          <w:delText>1</w:delText>
        </w:r>
      </w:del>
      <w:r w:rsidR="004E5C1E" w:rsidRPr="3DDC0C22">
        <w:rPr>
          <w:rFonts w:ascii="Times New Roman" w:hAnsi="Times New Roman" w:cs="Times New Roman"/>
          <w:i w:val="0"/>
          <w:iCs w:val="0"/>
          <w:sz w:val="24"/>
          <w:szCs w:val="24"/>
        </w:rPr>
        <w:fldChar w:fldCharType="end"/>
      </w:r>
      <w:del w:id="49" w:author="Guest User" w:date="2021-06-22T16:28:00Z">
        <w:r w:rsidR="004E5C1E" w:rsidRPr="3DDC0C22" w:rsidDel="3DDC0C22">
          <w:rPr>
            <w:rFonts w:ascii="Times New Roman" w:hAnsi="Times New Roman" w:cs="Times New Roman"/>
            <w:color w:val="auto"/>
            <w:sz w:val="24"/>
            <w:szCs w:val="24"/>
          </w:rPr>
          <w:delText>:Degradation model</w:delText>
        </w:r>
        <w:bookmarkEnd w:id="42"/>
        <w:bookmarkEnd w:id="43"/>
      </w:del>
    </w:p>
    <w:p w14:paraId="33D9000F" w14:textId="77777777" w:rsidR="004E5C1E" w:rsidRPr="004E5C1E" w:rsidRDefault="004E5C1E" w:rsidP="004E5C1E"/>
    <w:p w14:paraId="004C65C2" w14:textId="4E5BCF6A" w:rsidR="00040C67" w:rsidRPr="00C03F83" w:rsidRDefault="00BE1D27" w:rsidP="00E12C88">
      <w:pPr>
        <w:pStyle w:val="paragraph"/>
        <w:spacing w:before="0" w:beforeAutospacing="0" w:after="0" w:afterAutospacing="0" w:line="480" w:lineRule="auto"/>
        <w:contextualSpacing/>
        <w:textAlignment w:val="baseline"/>
        <w:rPr>
          <w:rStyle w:val="eop"/>
          <w:rFonts w:eastAsiaTheme="minorEastAsia"/>
        </w:rPr>
      </w:pPr>
      <w:r>
        <w:t xml:space="preserve">where, g is the </w:t>
      </w:r>
      <w:r w:rsidR="004E6F5B">
        <w:t xml:space="preserve">observed </w:t>
      </w:r>
      <w:r>
        <w:t>degraded image</w:t>
      </w:r>
      <w:r w:rsidR="004E2D29">
        <w:t>, f</w:t>
      </w:r>
      <w:r w:rsidR="00A45D8D">
        <w:t>(x)</w:t>
      </w:r>
      <w:r w:rsidR="004E2D29">
        <w:t xml:space="preserve"> is the original or latent sharp image and h</w:t>
      </w:r>
      <w:r w:rsidR="00A45D8D">
        <w:t>(x)</w:t>
      </w:r>
      <w:r w:rsidR="004E2D29">
        <w:t xml:space="preserve"> </w:t>
      </w:r>
      <w:r w:rsidR="00715ABC">
        <w:t xml:space="preserve">is some degrading function that causes the </w:t>
      </w:r>
      <w:r w:rsidR="00BF0803">
        <w:t xml:space="preserve">blur, </w:t>
      </w:r>
      <w:r w:rsidR="00BF0803" w:rsidRPr="00BF0803">
        <w:rPr>
          <w:rFonts w:ascii="Cambria Math" w:hAnsi="Cambria Math" w:cs="Cambria Math"/>
        </w:rPr>
        <w:t>⨂</w:t>
      </w:r>
      <w:r w:rsidR="00BF0803">
        <w:rPr>
          <w:rFonts w:ascii="Cambria Math" w:hAnsi="Cambria Math" w:cs="Cambria Math"/>
        </w:rPr>
        <w:t xml:space="preserve"> </w:t>
      </w:r>
      <w:r w:rsidR="00BF0803" w:rsidRPr="00BF0803">
        <w:t>represe</w:t>
      </w:r>
      <w:r w:rsidR="00BF0803">
        <w:t xml:space="preserve">nts </w:t>
      </w:r>
      <w:r w:rsidR="00D30C16">
        <w:t xml:space="preserve">the </w:t>
      </w:r>
      <w:r w:rsidR="00F02239">
        <w:t>convolution</w:t>
      </w:r>
      <w:r w:rsidR="00D30C16">
        <w:t xml:space="preserve"> operator</w:t>
      </w:r>
      <w:r w:rsidR="00F02239">
        <w:t xml:space="preserve"> and n is </w:t>
      </w:r>
      <w:r w:rsidR="004323B1">
        <w:t xml:space="preserve">additive noise. </w:t>
      </w:r>
      <w:r w:rsidR="00656C92">
        <w:t xml:space="preserve">Depending on the </w:t>
      </w:r>
      <w:r w:rsidR="00A45D8D">
        <w:t>blurring problem, h(x), which is also the blur kern</w:t>
      </w:r>
      <w:r w:rsidR="00E53E22">
        <w:t xml:space="preserve">el, is mostly unknown. </w:t>
      </w:r>
      <w:r w:rsidR="00F64637">
        <w:t>A blur kernel estimation can be derived in cases where</w:t>
      </w:r>
      <w:r w:rsidR="00890057">
        <w:t xml:space="preserve"> the PSF is </w:t>
      </w:r>
      <w:r w:rsidR="007D7B55">
        <w:t>unknown,</w:t>
      </w:r>
      <w:r w:rsidR="00890057">
        <w:t xml:space="preserve"> but the ground truth images are available.</w:t>
      </w:r>
      <w:r w:rsidR="00A90273">
        <w:t xml:space="preserve"> </w:t>
      </w:r>
      <w:r w:rsidR="00A90273">
        <w:rPr>
          <w:rFonts w:eastAsiaTheme="minorEastAsia"/>
        </w:rPr>
        <w:t>Knowing the degradation model, we begin to look at deblurring as an inverse problem</w:t>
      </w:r>
      <w:r w:rsidR="00445299">
        <w:rPr>
          <w:rFonts w:eastAsiaTheme="minorEastAsia"/>
        </w:rPr>
        <w:t xml:space="preserve"> through deconvolution</w:t>
      </w:r>
      <w:r w:rsidR="00A90273">
        <w:rPr>
          <w:rFonts w:eastAsiaTheme="minorEastAsia"/>
        </w:rPr>
        <w:t>.</w:t>
      </w:r>
      <w:r w:rsidR="0007339D">
        <w:t xml:space="preserve"> S</w:t>
      </w:r>
      <w:r w:rsidR="007E58C6">
        <w:t xml:space="preserve">everal </w:t>
      </w:r>
      <w:r w:rsidR="00C03F83">
        <w:t xml:space="preserve">methods </w:t>
      </w:r>
      <w:r w:rsidR="00A718B0">
        <w:t>v</w:t>
      </w:r>
      <w:r w:rsidR="0007339D">
        <w:t xml:space="preserve">ia deep learning and </w:t>
      </w:r>
      <w:r w:rsidR="002076E8">
        <w:t>traditional</w:t>
      </w:r>
      <w:r w:rsidR="00DD0900">
        <w:t xml:space="preserve"> have </w:t>
      </w:r>
      <w:r w:rsidR="00D7045E">
        <w:rPr>
          <w:rFonts w:eastAsiaTheme="minorEastAsia" w:hint="eastAsia"/>
        </w:rPr>
        <w:t>been</w:t>
      </w:r>
      <w:r w:rsidR="00D7045E">
        <w:rPr>
          <w:rFonts w:eastAsiaTheme="minorEastAsia"/>
        </w:rPr>
        <w:t xml:space="preserve"> derived to recover </w:t>
      </w:r>
      <w:r w:rsidR="00CD10FF">
        <w:rPr>
          <w:rFonts w:eastAsiaTheme="minorEastAsia"/>
        </w:rPr>
        <w:t>latent sharp</w:t>
      </w:r>
      <w:r w:rsidR="00C07C13">
        <w:rPr>
          <w:rFonts w:eastAsiaTheme="minorEastAsia"/>
        </w:rPr>
        <w:t xml:space="preserve"> images from blurred images.</w:t>
      </w:r>
      <w:r w:rsidR="00EB237C">
        <w:rPr>
          <w:rFonts w:eastAsiaTheme="minorEastAsia"/>
        </w:rPr>
        <w:t xml:space="preserve"> </w:t>
      </w:r>
    </w:p>
    <w:p w14:paraId="2134B1AC" w14:textId="734CB444" w:rsidR="00233D4A" w:rsidRPr="0066220D" w:rsidRDefault="3DDC0C22" w:rsidP="3DDC0C22">
      <w:pPr>
        <w:pStyle w:val="paragraph"/>
        <w:spacing w:before="0" w:beforeAutospacing="0" w:after="0" w:afterAutospacing="0" w:line="480" w:lineRule="auto"/>
        <w:contextualSpacing/>
        <w:textAlignment w:val="baseline"/>
        <w:rPr>
          <w:rStyle w:val="eop"/>
          <w:b/>
          <w:bCs/>
          <w:sz w:val="28"/>
          <w:szCs w:val="28"/>
        </w:rPr>
      </w:pPr>
      <w:r w:rsidRPr="3DDC0C22">
        <w:rPr>
          <w:rStyle w:val="eop"/>
          <w:b/>
          <w:bCs/>
          <w:sz w:val="28"/>
          <w:szCs w:val="28"/>
        </w:rPr>
        <w:t xml:space="preserve">2.2 Image </w:t>
      </w:r>
      <w:r w:rsidRPr="3DDC0C22">
        <w:rPr>
          <w:rStyle w:val="eop"/>
          <w:b/>
          <w:bCs/>
          <w:sz w:val="32"/>
          <w:szCs w:val="32"/>
        </w:rPr>
        <w:t>Deblurring</w:t>
      </w:r>
      <w:r w:rsidRPr="3DDC0C22">
        <w:rPr>
          <w:rStyle w:val="eop"/>
          <w:b/>
          <w:bCs/>
          <w:sz w:val="28"/>
          <w:szCs w:val="28"/>
        </w:rPr>
        <w:t xml:space="preserve"> </w:t>
      </w:r>
      <w:ins w:id="50" w:author="Guest User" w:date="2021-06-22T16:29:00Z">
        <w:r w:rsidRPr="3DDC0C22">
          <w:rPr>
            <w:rStyle w:val="eop"/>
            <w:b/>
            <w:bCs/>
            <w:sz w:val="28"/>
            <w:szCs w:val="28"/>
          </w:rPr>
          <w:t>Methods</w:t>
        </w:r>
      </w:ins>
    </w:p>
    <w:p w14:paraId="1000A098" w14:textId="28927FDF" w:rsidR="00DE1B9B" w:rsidRDefault="00E10188" w:rsidP="3DDC0C22">
      <w:pPr>
        <w:pStyle w:val="paragraph"/>
        <w:spacing w:before="0" w:beforeAutospacing="0" w:after="0" w:afterAutospacing="0" w:line="480" w:lineRule="auto"/>
        <w:ind w:firstLine="720"/>
        <w:contextualSpacing/>
        <w:textAlignment w:val="baseline"/>
        <w:rPr>
          <w:color w:val="1A1A1A"/>
          <w:shd w:val="clear" w:color="auto" w:fill="FFFFFF"/>
        </w:rPr>
      </w:pPr>
      <w:r w:rsidRPr="00653B0D">
        <w:rPr>
          <w:rStyle w:val="eop"/>
        </w:rPr>
        <w:t xml:space="preserve">The process of image deblurring involves retrieving of </w:t>
      </w:r>
      <w:r w:rsidR="00FF7BE1" w:rsidRPr="00653B0D">
        <w:rPr>
          <w:rStyle w:val="eop"/>
        </w:rPr>
        <w:t xml:space="preserve">sharp and finer details in an image that </w:t>
      </w:r>
      <w:r w:rsidR="00A31E92" w:rsidRPr="00653B0D">
        <w:rPr>
          <w:rStyle w:val="eop"/>
        </w:rPr>
        <w:t>have been</w:t>
      </w:r>
      <w:r w:rsidR="00FF7BE1" w:rsidRPr="00653B0D">
        <w:rPr>
          <w:rStyle w:val="eop"/>
        </w:rPr>
        <w:t xml:space="preserve"> corrupted by noise </w:t>
      </w:r>
      <w:r w:rsidR="00AD4009" w:rsidRPr="00653B0D">
        <w:rPr>
          <w:rStyle w:val="eop"/>
        </w:rPr>
        <w:t xml:space="preserve">or blur. </w:t>
      </w:r>
      <w:r w:rsidR="008E41B4" w:rsidRPr="00653B0D">
        <w:rPr>
          <w:rStyle w:val="eop"/>
        </w:rPr>
        <w:t xml:space="preserve">There are several methods used to </w:t>
      </w:r>
      <w:r w:rsidR="009A641E" w:rsidRPr="00653B0D">
        <w:rPr>
          <w:rStyle w:val="eop"/>
        </w:rPr>
        <w:t>deblur images.</w:t>
      </w:r>
      <w:r w:rsidR="002574E0">
        <w:rPr>
          <w:rStyle w:val="eop"/>
        </w:rPr>
        <w:t xml:space="preserve"> The deconvolution method is the most common and can be class</w:t>
      </w:r>
      <w:r w:rsidR="0000757D">
        <w:rPr>
          <w:rStyle w:val="eop"/>
        </w:rPr>
        <w:t>ified into two types: blind and non</w:t>
      </w:r>
      <w:r w:rsidR="003C18C5">
        <w:rPr>
          <w:rStyle w:val="eop"/>
        </w:rPr>
        <w:t xml:space="preserve">-blind deconvolution. </w:t>
      </w:r>
      <w:r w:rsidR="003C18C5" w:rsidRPr="00653B0D">
        <w:rPr>
          <w:color w:val="1A1A1A"/>
          <w:shd w:val="clear" w:color="auto" w:fill="FFFFFF"/>
        </w:rPr>
        <w:t>The blind deconvolution algorithm can be used effectively when no information about the distortion (blurring and noise) is known. The algorithm restores the image and the point-spread function (PSF) simultaneously.</w:t>
      </w:r>
      <w:r w:rsidR="00144AC5">
        <w:rPr>
          <w:color w:val="1A1A1A"/>
          <w:shd w:val="clear" w:color="auto" w:fill="FFFFFF"/>
        </w:rPr>
        <w:t xml:space="preserve"> The non-blind deconvolution </w:t>
      </w:r>
      <w:r w:rsidR="00C8426C">
        <w:t>use</w:t>
      </w:r>
      <w:r w:rsidR="005B7F48">
        <w:t>s</w:t>
      </w:r>
      <w:r w:rsidR="00C8426C">
        <w:t xml:space="preserve"> blurred image and known point spread function for deblurring. </w:t>
      </w:r>
      <w:r w:rsidR="004A4283" w:rsidRPr="00653B0D">
        <w:rPr>
          <w:rStyle w:val="normaltextrun"/>
          <w:color w:val="111111"/>
        </w:rPr>
        <w:t xml:space="preserve">Single image motion deblurring is traditionally treated as a </w:t>
      </w:r>
      <w:r w:rsidR="00084CDB" w:rsidRPr="00653B0D">
        <w:rPr>
          <w:rStyle w:val="normaltextrun"/>
          <w:color w:val="111111"/>
        </w:rPr>
        <w:t xml:space="preserve">deconvolution problem and can be tackled in either a </w:t>
      </w:r>
      <w:r w:rsidR="001A40D8" w:rsidRPr="00653B0D">
        <w:rPr>
          <w:rStyle w:val="normaltextrun"/>
          <w:color w:val="111111"/>
        </w:rPr>
        <w:t>bl</w:t>
      </w:r>
      <w:r w:rsidR="00583742" w:rsidRPr="00653B0D">
        <w:rPr>
          <w:rStyle w:val="normaltextrun"/>
          <w:color w:val="111111"/>
        </w:rPr>
        <w:t>i</w:t>
      </w:r>
      <w:r w:rsidR="001A40D8" w:rsidRPr="00653B0D">
        <w:rPr>
          <w:rStyle w:val="normaltextrun"/>
          <w:color w:val="111111"/>
        </w:rPr>
        <w:t>nd or non-blind manner.</w:t>
      </w:r>
      <w:r w:rsidR="00653B0D" w:rsidRPr="00653B0D">
        <w:rPr>
          <w:color w:val="1A1A1A"/>
          <w:shd w:val="clear" w:color="auto" w:fill="FFFFFF"/>
        </w:rPr>
        <w:t xml:space="preserve"> </w:t>
      </w:r>
      <w:ins w:id="51" w:author="Guest User" w:date="2021-06-22T16:30:00Z">
        <w:r w:rsidR="00653B0D" w:rsidRPr="00653B0D">
          <w:rPr>
            <w:color w:val="1A1A1A"/>
            <w:shd w:val="clear" w:color="auto" w:fill="FFFFFF"/>
          </w:rPr>
          <w:t xml:space="preserve"> (the following two sections should be sub-subsections under 2.2)</w:t>
        </w:r>
      </w:ins>
    </w:p>
    <w:p w14:paraId="18BD30D3" w14:textId="256CAF5C" w:rsidR="00F5257F" w:rsidRPr="00040C67" w:rsidRDefault="0066220D" w:rsidP="3DDC0C22">
      <w:pPr>
        <w:pStyle w:val="paragraph"/>
        <w:spacing w:before="0" w:beforeAutospacing="0" w:after="0" w:afterAutospacing="0" w:line="480" w:lineRule="auto"/>
        <w:contextualSpacing/>
        <w:textAlignment w:val="baseline"/>
        <w:rPr>
          <w:b/>
          <w:bCs/>
          <w:color w:val="1A1A1A"/>
          <w:sz w:val="32"/>
          <w:szCs w:val="32"/>
          <w:shd w:val="clear" w:color="auto" w:fill="FFFFFF"/>
        </w:rPr>
      </w:pPr>
      <w:r w:rsidRPr="00040C67">
        <w:rPr>
          <w:b/>
          <w:bCs/>
          <w:color w:val="1A1A1A"/>
          <w:sz w:val="32"/>
          <w:szCs w:val="32"/>
          <w:shd w:val="clear" w:color="auto" w:fill="FFFFFF"/>
        </w:rPr>
        <w:t>2.</w:t>
      </w:r>
      <w:ins w:id="52" w:author="Guest User" w:date="2021-06-22T16:30:00Z">
        <w:r w:rsidRPr="00040C67">
          <w:rPr>
            <w:b/>
            <w:bCs/>
            <w:color w:val="1A1A1A"/>
            <w:sz w:val="32"/>
            <w:szCs w:val="32"/>
            <w:shd w:val="clear" w:color="auto" w:fill="FFFFFF"/>
          </w:rPr>
          <w:t>2.1</w:t>
        </w:r>
      </w:ins>
      <w:del w:id="53" w:author="Guest User" w:date="2021-06-22T16:30:00Z">
        <w:r w:rsidRPr="3DDC0C22" w:rsidDel="3DDC0C22">
          <w:rPr>
            <w:b/>
            <w:bCs/>
            <w:color w:val="1A1A1A"/>
            <w:sz w:val="32"/>
            <w:szCs w:val="32"/>
          </w:rPr>
          <w:delText>3</w:delText>
        </w:r>
      </w:del>
      <w:r w:rsidRPr="00040C67">
        <w:rPr>
          <w:b/>
          <w:bCs/>
          <w:color w:val="1A1A1A"/>
          <w:sz w:val="32"/>
          <w:szCs w:val="32"/>
          <w:shd w:val="clear" w:color="auto" w:fill="FFFFFF"/>
        </w:rPr>
        <w:t xml:space="preserve"> </w:t>
      </w:r>
      <w:r w:rsidR="00F5257F" w:rsidRPr="00040C67">
        <w:rPr>
          <w:b/>
          <w:bCs/>
          <w:color w:val="1A1A1A"/>
          <w:sz w:val="32"/>
          <w:szCs w:val="32"/>
          <w:shd w:val="clear" w:color="auto" w:fill="FFFFFF"/>
        </w:rPr>
        <w:t>Blind</w:t>
      </w:r>
      <w:r w:rsidR="002A181B" w:rsidRPr="00040C67">
        <w:rPr>
          <w:b/>
          <w:bCs/>
          <w:color w:val="1A1A1A"/>
          <w:sz w:val="32"/>
          <w:szCs w:val="32"/>
          <w:shd w:val="clear" w:color="auto" w:fill="FFFFFF"/>
        </w:rPr>
        <w:t xml:space="preserve"> </w:t>
      </w:r>
      <w:r w:rsidR="00E763D0" w:rsidRPr="00040C67">
        <w:rPr>
          <w:b/>
          <w:bCs/>
          <w:color w:val="1A1A1A"/>
          <w:sz w:val="32"/>
          <w:szCs w:val="32"/>
          <w:shd w:val="clear" w:color="auto" w:fill="FFFFFF"/>
        </w:rPr>
        <w:t>Image Deconvolution</w:t>
      </w:r>
      <w:r w:rsidR="00F5257F" w:rsidRPr="00040C67">
        <w:rPr>
          <w:b/>
          <w:bCs/>
          <w:color w:val="1A1A1A"/>
          <w:sz w:val="32"/>
          <w:szCs w:val="32"/>
          <w:shd w:val="clear" w:color="auto" w:fill="FFFFFF"/>
        </w:rPr>
        <w:t xml:space="preserve"> Method </w:t>
      </w:r>
    </w:p>
    <w:p w14:paraId="746FE1D9" w14:textId="77777777" w:rsidR="00CD1ABE" w:rsidRDefault="00C31764" w:rsidP="3DDC0C22">
      <w:pPr>
        <w:pStyle w:val="paragraph"/>
        <w:keepNext/>
        <w:spacing w:before="0" w:beforeAutospacing="0" w:after="0" w:afterAutospacing="0" w:line="480" w:lineRule="auto"/>
        <w:contextualSpacing/>
        <w:jc w:val="center"/>
        <w:textAlignment w:val="baseline"/>
      </w:pPr>
      <w:r>
        <w:rPr>
          <w:noProof/>
        </w:rPr>
        <w:drawing>
          <wp:inline distT="0" distB="0" distL="0" distR="0" wp14:anchorId="07AF3784" wp14:editId="6F72CB55">
            <wp:extent cx="2962275" cy="1449173"/>
            <wp:effectExtent l="0" t="0" r="0" b="0"/>
            <wp:docPr id="34" name="Picture 34" descr="PDF] Image Deblurring Using Convolutional Neural Network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1">
                      <a:extLst>
                        <a:ext uri="{28A0092B-C50C-407E-A947-70E740481C1C}">
                          <a14:useLocalDpi xmlns:a14="http://schemas.microsoft.com/office/drawing/2010/main" val="0"/>
                        </a:ext>
                      </a:extLst>
                    </a:blip>
                    <a:srcRect t="-20887" b="7685"/>
                    <a:stretch>
                      <a:fillRect/>
                    </a:stretch>
                  </pic:blipFill>
                  <pic:spPr>
                    <a:xfrm>
                      <a:off x="0" y="0"/>
                      <a:ext cx="2962275" cy="1449173"/>
                    </a:xfrm>
                    <a:prstGeom prst="rect">
                      <a:avLst/>
                    </a:prstGeom>
                  </pic:spPr>
                </pic:pic>
              </a:graphicData>
            </a:graphic>
          </wp:inline>
        </w:drawing>
      </w:r>
    </w:p>
    <w:p w14:paraId="02444EF3" w14:textId="70192F33" w:rsidR="00C31764" w:rsidRDefault="00CD1ABE" w:rsidP="00CD1ABE">
      <w:pPr>
        <w:pStyle w:val="Caption"/>
        <w:jc w:val="center"/>
        <w:rPr>
          <w:b/>
          <w:bCs/>
          <w:color w:val="1A1A1A"/>
          <w:shd w:val="clear" w:color="auto" w:fill="FFFFFF"/>
        </w:rPr>
      </w:pPr>
      <w:bookmarkStart w:id="54" w:name="_Toc75175639"/>
      <w:r>
        <w:t xml:space="preserve">Figure </w:t>
      </w:r>
      <w:r>
        <w:fldChar w:fldCharType="begin"/>
      </w:r>
      <w:r>
        <w:instrText>SEQ Figure \* ARABIC</w:instrText>
      </w:r>
      <w:r>
        <w:fldChar w:fldCharType="separate"/>
      </w:r>
      <w:r w:rsidR="00117BC8">
        <w:rPr>
          <w:noProof/>
        </w:rPr>
        <w:t>2</w:t>
      </w:r>
      <w:r>
        <w:fldChar w:fldCharType="end"/>
      </w:r>
      <w:r>
        <w:t>: Depicts the degradation model</w:t>
      </w:r>
      <w:bookmarkEnd w:id="54"/>
    </w:p>
    <w:p w14:paraId="5312A106" w14:textId="77777777" w:rsidR="00CD1ABE" w:rsidRDefault="002B2286" w:rsidP="00CD1ABE">
      <w:pPr>
        <w:pStyle w:val="paragraph"/>
        <w:keepNext/>
        <w:spacing w:before="0" w:beforeAutospacing="0" w:after="0" w:afterAutospacing="0" w:line="480" w:lineRule="auto"/>
        <w:contextualSpacing/>
        <w:jc w:val="center"/>
        <w:textAlignment w:val="baseline"/>
      </w:pPr>
      <w:r>
        <w:rPr>
          <w:noProof/>
        </w:rPr>
        <w:drawing>
          <wp:inline distT="0" distB="0" distL="0" distR="0" wp14:anchorId="5D24A17C" wp14:editId="48CF3DDF">
            <wp:extent cx="2981325" cy="1533525"/>
            <wp:effectExtent l="0" t="0" r="9525"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2981325" cy="1533525"/>
                    </a:xfrm>
                    <a:prstGeom prst="rect">
                      <a:avLst/>
                    </a:prstGeom>
                  </pic:spPr>
                </pic:pic>
              </a:graphicData>
            </a:graphic>
          </wp:inline>
        </w:drawing>
      </w:r>
    </w:p>
    <w:p w14:paraId="7307129E" w14:textId="610DBCB4" w:rsidR="002B2286" w:rsidRPr="00C01F04" w:rsidRDefault="00CD1ABE" w:rsidP="00CD1ABE">
      <w:pPr>
        <w:pStyle w:val="Caption"/>
        <w:jc w:val="center"/>
        <w:rPr>
          <w:rFonts w:ascii="Times New Roman" w:hAnsi="Times New Roman" w:cs="Times New Roman"/>
          <w:b/>
          <w:bCs/>
          <w:color w:val="000000"/>
          <w:sz w:val="24"/>
          <w:szCs w:val="24"/>
          <w:shd w:val="clear" w:color="auto" w:fill="FFFFFF"/>
        </w:rPr>
      </w:pPr>
      <w:bookmarkStart w:id="55" w:name="_Toc75175640"/>
      <w:r w:rsidRPr="00C01F04">
        <w:rPr>
          <w:rFonts w:ascii="Times New Roman" w:hAnsi="Times New Roman" w:cs="Times New Roman"/>
          <w:color w:val="000000"/>
          <w:sz w:val="24"/>
          <w:szCs w:val="24"/>
        </w:rPr>
        <w:t xml:space="preserve">Figure </w:t>
      </w:r>
      <w:r w:rsidRPr="00C01F04">
        <w:rPr>
          <w:rFonts w:ascii="Times New Roman" w:hAnsi="Times New Roman" w:cs="Times New Roman"/>
          <w:color w:val="000000"/>
          <w:sz w:val="24"/>
          <w:szCs w:val="24"/>
        </w:rPr>
        <w:fldChar w:fldCharType="begin"/>
      </w:r>
      <w:r w:rsidRPr="00C01F04">
        <w:rPr>
          <w:rFonts w:ascii="Times New Roman" w:hAnsi="Times New Roman" w:cs="Times New Roman"/>
          <w:color w:val="000000"/>
          <w:sz w:val="24"/>
          <w:szCs w:val="24"/>
        </w:rPr>
        <w:instrText xml:space="preserve"> SEQ Figure \* ARABIC </w:instrText>
      </w:r>
      <w:r w:rsidRPr="00C01F04">
        <w:rPr>
          <w:rFonts w:ascii="Times New Roman" w:hAnsi="Times New Roman" w:cs="Times New Roman"/>
          <w:color w:val="000000"/>
          <w:sz w:val="24"/>
          <w:szCs w:val="24"/>
        </w:rPr>
        <w:fldChar w:fldCharType="separate"/>
      </w:r>
      <w:r w:rsidR="00117BC8">
        <w:rPr>
          <w:rFonts w:ascii="Times New Roman" w:hAnsi="Times New Roman" w:cs="Times New Roman"/>
          <w:noProof/>
          <w:color w:val="000000"/>
          <w:sz w:val="24"/>
          <w:szCs w:val="24"/>
        </w:rPr>
        <w:t>3</w:t>
      </w:r>
      <w:r w:rsidRPr="00C01F04">
        <w:rPr>
          <w:rFonts w:ascii="Times New Roman" w:hAnsi="Times New Roman" w:cs="Times New Roman"/>
          <w:color w:val="000000"/>
          <w:sz w:val="24"/>
          <w:szCs w:val="24"/>
        </w:rPr>
        <w:fldChar w:fldCharType="end"/>
      </w:r>
      <w:r w:rsidRPr="00C01F04">
        <w:rPr>
          <w:rFonts w:ascii="Times New Roman" w:hAnsi="Times New Roman" w:cs="Times New Roman"/>
          <w:color w:val="000000"/>
          <w:sz w:val="24"/>
          <w:szCs w:val="24"/>
        </w:rPr>
        <w:t>: Depicts the deg</w:t>
      </w:r>
      <w:r w:rsidR="00C01F04" w:rsidRPr="00C01F04">
        <w:rPr>
          <w:rFonts w:ascii="Times New Roman" w:hAnsi="Times New Roman" w:cs="Times New Roman"/>
          <w:color w:val="000000"/>
          <w:sz w:val="24"/>
          <w:szCs w:val="24"/>
        </w:rPr>
        <w:t>ra</w:t>
      </w:r>
      <w:r w:rsidRPr="00C01F04">
        <w:rPr>
          <w:rFonts w:ascii="Times New Roman" w:hAnsi="Times New Roman" w:cs="Times New Roman"/>
          <w:color w:val="000000"/>
          <w:sz w:val="24"/>
          <w:szCs w:val="24"/>
        </w:rPr>
        <w:t xml:space="preserve">dation to restoration </w:t>
      </w:r>
      <w:bookmarkEnd w:id="55"/>
      <w:r w:rsidR="00C01F04" w:rsidRPr="00C01F04">
        <w:rPr>
          <w:rFonts w:ascii="Times New Roman" w:hAnsi="Times New Roman" w:cs="Times New Roman"/>
          <w:color w:val="000000"/>
          <w:sz w:val="24"/>
          <w:szCs w:val="24"/>
        </w:rPr>
        <w:t>process.</w:t>
      </w:r>
    </w:p>
    <w:p w14:paraId="01760239" w14:textId="18171782" w:rsidR="00D453D7" w:rsidRDefault="00AC007D" w:rsidP="00716F64">
      <w:pPr>
        <w:pStyle w:val="paragraph"/>
        <w:spacing w:before="0" w:beforeAutospacing="0" w:after="0" w:afterAutospacing="0" w:line="480" w:lineRule="auto"/>
        <w:ind w:firstLine="720"/>
        <w:contextualSpacing/>
        <w:textAlignment w:val="baseline"/>
        <w:rPr>
          <w:color w:val="1A1A1A"/>
          <w:shd w:val="clear" w:color="auto" w:fill="FFFFFF"/>
        </w:rPr>
      </w:pPr>
      <w:r>
        <w:rPr>
          <w:color w:val="1A1A1A"/>
          <w:shd w:val="clear" w:color="auto" w:fill="FFFFFF"/>
        </w:rPr>
        <w:t>Blind ima</w:t>
      </w:r>
      <w:r w:rsidR="007E233B">
        <w:rPr>
          <w:color w:val="1A1A1A"/>
          <w:shd w:val="clear" w:color="auto" w:fill="FFFFFF"/>
        </w:rPr>
        <w:t>ge deblurring is a highly ill</w:t>
      </w:r>
      <w:r w:rsidR="00C946FB">
        <w:rPr>
          <w:color w:val="1A1A1A"/>
          <w:shd w:val="clear" w:color="auto" w:fill="FFFFFF"/>
        </w:rPr>
        <w:t>-posed problem because it involves deblurring without the knowledge of the blur kernel</w:t>
      </w:r>
      <w:r w:rsidR="00507633">
        <w:rPr>
          <w:color w:val="1A1A1A"/>
          <w:shd w:val="clear" w:color="auto" w:fill="FFFFFF"/>
        </w:rPr>
        <w:t xml:space="preserve">. </w:t>
      </w:r>
      <w:r w:rsidR="00DC5C6E">
        <w:rPr>
          <w:color w:val="1A1A1A"/>
          <w:shd w:val="clear" w:color="auto" w:fill="FFFFFF"/>
        </w:rPr>
        <w:t xml:space="preserve">Conventional methods </w:t>
      </w:r>
      <w:r w:rsidR="0006046E">
        <w:rPr>
          <w:color w:val="1A1A1A"/>
          <w:shd w:val="clear" w:color="auto" w:fill="FFFFFF"/>
        </w:rPr>
        <w:t xml:space="preserve">use estimation algorithms to </w:t>
      </w:r>
      <w:r w:rsidR="009C45D1">
        <w:rPr>
          <w:color w:val="1A1A1A"/>
          <w:shd w:val="clear" w:color="auto" w:fill="FFFFFF"/>
        </w:rPr>
        <w:t>derive the blur kernel an</w:t>
      </w:r>
      <w:r w:rsidR="000A5E17">
        <w:rPr>
          <w:color w:val="1A1A1A"/>
          <w:shd w:val="clear" w:color="auto" w:fill="FFFFFF"/>
        </w:rPr>
        <w:t xml:space="preserve">d deconvolve it </w:t>
      </w:r>
      <w:r w:rsidR="00233C74">
        <w:rPr>
          <w:color w:val="1A1A1A"/>
          <w:shd w:val="clear" w:color="auto" w:fill="FFFFFF"/>
        </w:rPr>
        <w:t>with the blurry input to restore th</w:t>
      </w:r>
      <w:r w:rsidR="00AE3C7C">
        <w:rPr>
          <w:color w:val="1A1A1A"/>
          <w:shd w:val="clear" w:color="auto" w:fill="FFFFFF"/>
        </w:rPr>
        <w:t xml:space="preserve">e latent sharp image. </w:t>
      </w:r>
      <w:r w:rsidR="00D453D7">
        <w:rPr>
          <w:color w:val="1A1A1A"/>
          <w:shd w:val="clear" w:color="auto" w:fill="FFFFFF"/>
        </w:rPr>
        <w:t>The goal of blind deconvolution is to infer</w:t>
      </w:r>
      <w:r w:rsidR="0061717B">
        <w:rPr>
          <w:color w:val="1A1A1A"/>
          <w:shd w:val="clear" w:color="auto" w:fill="FFFFFF"/>
        </w:rPr>
        <w:t xml:space="preserve"> both</w:t>
      </w:r>
      <w:r w:rsidR="001818DC">
        <w:rPr>
          <w:color w:val="1A1A1A"/>
          <w:shd w:val="clear" w:color="auto" w:fill="FFFFFF"/>
        </w:rPr>
        <w:t xml:space="preserve"> </w:t>
      </w:r>
      <w:r w:rsidR="0039440D">
        <w:rPr>
          <w:color w:val="1A1A1A"/>
          <w:shd w:val="clear" w:color="auto" w:fill="FFFFFF"/>
        </w:rPr>
        <w:t>h(x)</w:t>
      </w:r>
      <w:r w:rsidR="001818DC">
        <w:rPr>
          <w:color w:val="1A1A1A"/>
          <w:shd w:val="clear" w:color="auto" w:fill="FFFFFF"/>
        </w:rPr>
        <w:t xml:space="preserve"> an</w:t>
      </w:r>
      <w:r w:rsidR="00874260">
        <w:rPr>
          <w:color w:val="1A1A1A"/>
          <w:shd w:val="clear" w:color="auto" w:fill="FFFFFF"/>
        </w:rPr>
        <w:t>d</w:t>
      </w:r>
      <w:r w:rsidR="001818DC">
        <w:rPr>
          <w:color w:val="1A1A1A"/>
          <w:shd w:val="clear" w:color="auto" w:fill="FFFFFF"/>
        </w:rPr>
        <w:t xml:space="preserve"> </w:t>
      </w:r>
      <w:r w:rsidR="0039440D">
        <w:rPr>
          <w:color w:val="1A1A1A"/>
          <w:shd w:val="clear" w:color="auto" w:fill="FFFFFF"/>
        </w:rPr>
        <w:t>f(</w:t>
      </w:r>
      <w:r w:rsidR="001818DC">
        <w:rPr>
          <w:color w:val="1A1A1A"/>
          <w:shd w:val="clear" w:color="auto" w:fill="FFFFFF"/>
        </w:rPr>
        <w:t>x</w:t>
      </w:r>
      <w:r w:rsidR="0039440D">
        <w:rPr>
          <w:color w:val="1A1A1A"/>
          <w:shd w:val="clear" w:color="auto" w:fill="FFFFFF"/>
        </w:rPr>
        <w:t>)</w:t>
      </w:r>
      <w:r w:rsidR="001818DC">
        <w:rPr>
          <w:color w:val="1A1A1A"/>
          <w:shd w:val="clear" w:color="auto" w:fill="FFFFFF"/>
        </w:rPr>
        <w:t xml:space="preserve"> given </w:t>
      </w:r>
      <w:r w:rsidR="00780B73">
        <w:rPr>
          <w:color w:val="1A1A1A"/>
          <w:shd w:val="clear" w:color="auto" w:fill="FFFFFF"/>
        </w:rPr>
        <w:t xml:space="preserve">a single </w:t>
      </w:r>
      <w:r w:rsidR="002E07EF">
        <w:rPr>
          <w:color w:val="1A1A1A"/>
          <w:shd w:val="clear" w:color="auto" w:fill="FFFFFF"/>
        </w:rPr>
        <w:t xml:space="preserve">input </w:t>
      </w:r>
      <w:r w:rsidR="0039440D">
        <w:rPr>
          <w:color w:val="1A1A1A"/>
          <w:shd w:val="clear" w:color="auto" w:fill="FFFFFF"/>
        </w:rPr>
        <w:t>g(x)</w:t>
      </w:r>
      <w:r w:rsidR="002E07EF">
        <w:rPr>
          <w:color w:val="1A1A1A"/>
          <w:shd w:val="clear" w:color="auto" w:fill="FFFFFF"/>
        </w:rPr>
        <w:t xml:space="preserve"> based on the degradation function as seen in figure </w:t>
      </w:r>
      <w:r w:rsidR="000B061F">
        <w:rPr>
          <w:color w:val="1A1A1A"/>
          <w:shd w:val="clear" w:color="auto" w:fill="FFFFFF"/>
        </w:rPr>
        <w:t>2</w:t>
      </w:r>
      <w:r w:rsidR="002E07EF">
        <w:rPr>
          <w:color w:val="1A1A1A"/>
          <w:shd w:val="clear" w:color="auto" w:fill="FFFFFF"/>
        </w:rPr>
        <w:t xml:space="preserve">. </w:t>
      </w:r>
      <w:r w:rsidR="00874260">
        <w:rPr>
          <w:color w:val="1A1A1A"/>
          <w:shd w:val="clear" w:color="auto" w:fill="FFFFFF"/>
        </w:rPr>
        <w:t>Additionally,</w:t>
      </w:r>
      <w:r w:rsidR="002E0636">
        <w:rPr>
          <w:color w:val="1A1A1A"/>
          <w:shd w:val="clear" w:color="auto" w:fill="FFFFFF"/>
        </w:rPr>
        <w:t xml:space="preserve"> </w:t>
      </w:r>
      <w:r w:rsidR="006120FC">
        <w:rPr>
          <w:color w:val="1A1A1A"/>
          <w:shd w:val="clear" w:color="auto" w:fill="FFFFFF"/>
        </w:rPr>
        <w:t>h(x)</w:t>
      </w:r>
      <w:r w:rsidR="002E0636">
        <w:rPr>
          <w:color w:val="1A1A1A"/>
          <w:shd w:val="clear" w:color="auto" w:fill="FFFFFF"/>
        </w:rPr>
        <w:t>, the blur kernel, is non</w:t>
      </w:r>
      <w:r w:rsidR="00172C6C">
        <w:rPr>
          <w:color w:val="1A1A1A"/>
          <w:shd w:val="clear" w:color="auto" w:fill="FFFFFF"/>
        </w:rPr>
        <w:t>-</w:t>
      </w:r>
      <w:r w:rsidR="002E0636">
        <w:rPr>
          <w:color w:val="1A1A1A"/>
          <w:shd w:val="clear" w:color="auto" w:fill="FFFFFF"/>
        </w:rPr>
        <w:t>negative and</w:t>
      </w:r>
      <w:r w:rsidR="00C25A7A">
        <w:rPr>
          <w:color w:val="1A1A1A"/>
          <w:shd w:val="clear" w:color="auto" w:fill="FFFFFF"/>
        </w:rPr>
        <w:t xml:space="preserve"> </w:t>
      </w:r>
      <w:r w:rsidR="00F33554">
        <w:rPr>
          <w:color w:val="1A1A1A"/>
          <w:shd w:val="clear" w:color="auto" w:fill="FFFFFF"/>
        </w:rPr>
        <w:t>small</w:t>
      </w:r>
      <w:r w:rsidR="00E03D02">
        <w:rPr>
          <w:color w:val="1A1A1A"/>
          <w:shd w:val="clear" w:color="auto" w:fill="FFFFFF"/>
        </w:rPr>
        <w:t>er</w:t>
      </w:r>
      <w:r w:rsidR="00F33554">
        <w:rPr>
          <w:color w:val="1A1A1A"/>
          <w:shd w:val="clear" w:color="auto" w:fill="FFFFFF"/>
        </w:rPr>
        <w:t xml:space="preserve"> compared to the size of the </w:t>
      </w:r>
      <w:r w:rsidR="00B64AB4">
        <w:rPr>
          <w:color w:val="1A1A1A"/>
          <w:shd w:val="clear" w:color="auto" w:fill="FFFFFF"/>
        </w:rPr>
        <w:t>image.</w:t>
      </w:r>
      <w:r w:rsidR="00D453D7">
        <w:rPr>
          <w:color w:val="1A1A1A"/>
          <w:shd w:val="clear" w:color="auto" w:fill="FFFFFF"/>
        </w:rPr>
        <w:t xml:space="preserve"> </w:t>
      </w:r>
      <w:r w:rsidR="00BF16E0">
        <w:rPr>
          <w:color w:val="1A1A1A"/>
          <w:shd w:val="clear" w:color="auto" w:fill="FFFFFF"/>
        </w:rPr>
        <w:t>A visual representation of the degradation to restoration process can be seen in figure 3</w:t>
      </w:r>
      <w:r w:rsidR="00036E62">
        <w:rPr>
          <w:color w:val="1A1A1A"/>
          <w:shd w:val="clear" w:color="auto" w:fill="FFFFFF"/>
        </w:rPr>
        <w:t xml:space="preserve"> where an original image </w:t>
      </w:r>
      <w:r w:rsidR="00545931">
        <w:rPr>
          <w:color w:val="1A1A1A"/>
          <w:shd w:val="clear" w:color="auto" w:fill="FFFFFF"/>
        </w:rPr>
        <w:t>f</w:t>
      </w:r>
      <w:r w:rsidR="001C7037">
        <w:rPr>
          <w:color w:val="1A1A1A"/>
          <w:shd w:val="clear" w:color="auto" w:fill="FFFFFF"/>
        </w:rPr>
        <w:t>̂</w:t>
      </w:r>
      <w:r w:rsidR="00036E62">
        <w:rPr>
          <w:color w:val="1A1A1A"/>
          <w:shd w:val="clear" w:color="auto" w:fill="FFFFFF"/>
        </w:rPr>
        <w:t>(x,y)</w:t>
      </w:r>
      <w:r w:rsidR="005F5ECA">
        <w:rPr>
          <w:color w:val="1A1A1A"/>
          <w:shd w:val="clear" w:color="auto" w:fill="FFFFFF"/>
        </w:rPr>
        <w:t xml:space="preserve"> convol</w:t>
      </w:r>
      <w:r w:rsidR="00106457">
        <w:rPr>
          <w:color w:val="1A1A1A"/>
          <w:shd w:val="clear" w:color="auto" w:fill="FFFFFF"/>
        </w:rPr>
        <w:t>ut</w:t>
      </w:r>
      <w:r w:rsidR="005F5ECA">
        <w:rPr>
          <w:color w:val="1A1A1A"/>
          <w:shd w:val="clear" w:color="auto" w:fill="FFFFFF"/>
        </w:rPr>
        <w:t>es with a degra</w:t>
      </w:r>
      <w:r w:rsidR="00856D1E">
        <w:rPr>
          <w:color w:val="1A1A1A"/>
          <w:shd w:val="clear" w:color="auto" w:fill="FFFFFF"/>
        </w:rPr>
        <w:t xml:space="preserve">dation filter </w:t>
      </w:r>
      <w:r w:rsidR="00CA2D77">
        <w:rPr>
          <w:color w:val="1A1A1A"/>
          <w:shd w:val="clear" w:color="auto" w:fill="FFFFFF"/>
        </w:rPr>
        <w:t xml:space="preserve">with additive noise </w:t>
      </w:r>
      <w:r w:rsidR="00F70A0E">
        <w:rPr>
          <w:color w:val="1A1A1A"/>
          <w:shd w:val="clear" w:color="auto" w:fill="FFFFFF"/>
        </w:rPr>
        <w:t>to produce the degraded image g(x,y)</w:t>
      </w:r>
      <w:r w:rsidR="00EF59E4">
        <w:rPr>
          <w:color w:val="1A1A1A"/>
          <w:shd w:val="clear" w:color="auto" w:fill="FFFFFF"/>
        </w:rPr>
        <w:t xml:space="preserve">. The degraded image becomes the new input for the deconvolution restoration </w:t>
      </w:r>
      <w:r w:rsidR="00106457">
        <w:rPr>
          <w:color w:val="1A1A1A"/>
          <w:shd w:val="clear" w:color="auto" w:fill="FFFFFF"/>
        </w:rPr>
        <w:t xml:space="preserve">process to produce </w:t>
      </w:r>
      <w:r w:rsidR="00404D61">
        <w:rPr>
          <w:color w:val="1A1A1A"/>
          <w:shd w:val="clear" w:color="auto" w:fill="FFFFFF"/>
        </w:rPr>
        <w:t>an estimated or restored f(x,y)</w:t>
      </w:r>
      <w:r w:rsidR="009414C7">
        <w:rPr>
          <w:color w:val="1A1A1A"/>
          <w:shd w:val="clear" w:color="auto" w:fill="FFFFFF"/>
        </w:rPr>
        <w:t>.</w:t>
      </w:r>
      <w:r w:rsidR="00EF59E4">
        <w:rPr>
          <w:color w:val="1A1A1A"/>
          <w:shd w:val="clear" w:color="auto" w:fill="FFFFFF"/>
        </w:rPr>
        <w:t xml:space="preserve"> </w:t>
      </w:r>
      <w:r w:rsidR="00DE2F19">
        <w:rPr>
          <w:color w:val="1A1A1A"/>
          <w:shd w:val="clear" w:color="auto" w:fill="FFFFFF"/>
        </w:rPr>
        <w:t>S</w:t>
      </w:r>
      <w:r w:rsidR="00D5080A">
        <w:rPr>
          <w:color w:val="1A1A1A"/>
          <w:shd w:val="clear" w:color="auto" w:fill="FFFFFF"/>
        </w:rPr>
        <w:t xml:space="preserve">ome related works of blind image deblurring using several </w:t>
      </w:r>
      <w:r w:rsidR="004D0ECA">
        <w:rPr>
          <w:color w:val="1A1A1A"/>
          <w:shd w:val="clear" w:color="auto" w:fill="FFFFFF"/>
        </w:rPr>
        <w:t>state-of-the-art</w:t>
      </w:r>
      <w:r w:rsidR="00D5080A">
        <w:rPr>
          <w:color w:val="1A1A1A"/>
          <w:shd w:val="clear" w:color="auto" w:fill="FFFFFF"/>
        </w:rPr>
        <w:t xml:space="preserve"> </w:t>
      </w:r>
      <w:r w:rsidR="00A744C9">
        <w:rPr>
          <w:color w:val="1A1A1A"/>
          <w:shd w:val="clear" w:color="auto" w:fill="FFFFFF"/>
        </w:rPr>
        <w:t>methods</w:t>
      </w:r>
      <w:r w:rsidR="00D5080A">
        <w:rPr>
          <w:color w:val="1A1A1A"/>
          <w:shd w:val="clear" w:color="auto" w:fill="FFFFFF"/>
        </w:rPr>
        <w:t xml:space="preserve"> include:</w:t>
      </w:r>
    </w:p>
    <w:p w14:paraId="37E72165" w14:textId="29E53055" w:rsidR="00DF4F89" w:rsidRDefault="00BC2695" w:rsidP="00D453D7">
      <w:pPr>
        <w:pStyle w:val="paragraph"/>
        <w:spacing w:before="0" w:beforeAutospacing="0" w:after="0" w:afterAutospacing="0" w:line="480" w:lineRule="auto"/>
        <w:contextualSpacing/>
        <w:textAlignment w:val="baseline"/>
        <w:rPr>
          <w:color w:val="1A1A1A"/>
          <w:shd w:val="clear" w:color="auto" w:fill="FFFFFF"/>
        </w:rPr>
      </w:pPr>
      <w:r>
        <w:rPr>
          <w:color w:val="1A1A1A"/>
          <w:shd w:val="clear" w:color="auto" w:fill="FFFFFF"/>
        </w:rPr>
        <w:t>[1]</w:t>
      </w:r>
      <w:r w:rsidR="00FC4947">
        <w:rPr>
          <w:color w:val="1A1A1A"/>
          <w:shd w:val="clear" w:color="auto" w:fill="FFFFFF"/>
        </w:rPr>
        <w:t xml:space="preserve"> Pan et al us</w:t>
      </w:r>
      <w:r w:rsidR="006819CC">
        <w:rPr>
          <w:color w:val="1A1A1A"/>
          <w:shd w:val="clear" w:color="auto" w:fill="FFFFFF"/>
        </w:rPr>
        <w:t>es</w:t>
      </w:r>
      <w:r w:rsidR="00E901C1">
        <w:rPr>
          <w:color w:val="1A1A1A"/>
          <w:shd w:val="clear" w:color="auto" w:fill="FFFFFF"/>
        </w:rPr>
        <w:t xml:space="preserve"> dark channel prior to achieve image deblurring</w:t>
      </w:r>
      <w:r w:rsidR="00C72D41">
        <w:rPr>
          <w:color w:val="1A1A1A"/>
          <w:shd w:val="clear" w:color="auto" w:fill="FFFFFF"/>
        </w:rPr>
        <w:t xml:space="preserve">. </w:t>
      </w:r>
      <w:r w:rsidR="001C2C64">
        <w:rPr>
          <w:color w:val="1A1A1A"/>
          <w:shd w:val="clear" w:color="auto" w:fill="FFFFFF"/>
        </w:rPr>
        <w:t xml:space="preserve">This method </w:t>
      </w:r>
      <w:r w:rsidR="00917908">
        <w:rPr>
          <w:color w:val="1A1A1A"/>
          <w:shd w:val="clear" w:color="auto" w:fill="FFFFFF"/>
        </w:rPr>
        <w:t>handles images based on sparsity as</w:t>
      </w:r>
      <w:r w:rsidR="00D245F4">
        <w:rPr>
          <w:color w:val="1A1A1A"/>
          <w:shd w:val="clear" w:color="auto" w:fill="FFFFFF"/>
        </w:rPr>
        <w:t xml:space="preserve"> the dark channels of blurred images are observed to be less sparse than </w:t>
      </w:r>
      <w:r w:rsidR="00223D13">
        <w:rPr>
          <w:color w:val="1A1A1A"/>
          <w:shd w:val="clear" w:color="auto" w:fill="FFFFFF"/>
        </w:rPr>
        <w:t>its clean image</w:t>
      </w:r>
      <w:r w:rsidR="003E6191">
        <w:rPr>
          <w:color w:val="1A1A1A"/>
          <w:shd w:val="clear" w:color="auto" w:fill="FFFFFF"/>
        </w:rPr>
        <w:t xml:space="preserve">. </w:t>
      </w:r>
      <w:r w:rsidR="00DF588F">
        <w:rPr>
          <w:color w:val="1A1A1A"/>
          <w:shd w:val="clear" w:color="auto" w:fill="FFFFFF"/>
        </w:rPr>
        <w:t xml:space="preserve">The dark channel of clear images contains more zero-intensity pixels. </w:t>
      </w:r>
      <w:r w:rsidR="003E6191">
        <w:rPr>
          <w:color w:val="1A1A1A"/>
          <w:shd w:val="clear" w:color="auto" w:fill="FFFFFF"/>
        </w:rPr>
        <w:t xml:space="preserve">They explored the sparsity of dark channels </w:t>
      </w:r>
      <w:r w:rsidR="00041D07">
        <w:rPr>
          <w:color w:val="1A1A1A"/>
          <w:shd w:val="clear" w:color="auto" w:fill="FFFFFF"/>
        </w:rPr>
        <w:t xml:space="preserve">on scenarios such as text, face and </w:t>
      </w:r>
      <w:r w:rsidR="00160D59">
        <w:rPr>
          <w:color w:val="1A1A1A"/>
          <w:shd w:val="clear" w:color="auto" w:fill="FFFFFF"/>
        </w:rPr>
        <w:t xml:space="preserve">low-illumination images and achieved </w:t>
      </w:r>
      <w:r w:rsidR="00253C2B">
        <w:rPr>
          <w:color w:val="1A1A1A"/>
          <w:shd w:val="clear" w:color="auto" w:fill="FFFFFF"/>
        </w:rPr>
        <w:t>text image deblurring, face image deblurring and non-uniform deblurring</w:t>
      </w:r>
      <w:r w:rsidR="007B7BCD">
        <w:rPr>
          <w:color w:val="1A1A1A"/>
          <w:shd w:val="clear" w:color="auto" w:fill="FFFFFF"/>
        </w:rPr>
        <w:t>.</w:t>
      </w:r>
      <w:r w:rsidR="006A3BB0">
        <w:t xml:space="preserve"> They</w:t>
      </w:r>
      <w:r w:rsidR="008B36A1">
        <w:t xml:space="preserve"> propose an approximate linear operator based on look-up tables for the min operator, and solve the linearized L</w:t>
      </w:r>
      <w:r w:rsidR="001C3D43">
        <w:t>0</w:t>
      </w:r>
      <w:r w:rsidR="00C60344">
        <w:t xml:space="preserve"> (ℓ0-norm</w:t>
      </w:r>
      <w:r w:rsidR="006C2DE2">
        <w:t xml:space="preserve"> regularization</w:t>
      </w:r>
      <w:r w:rsidR="00C60344">
        <w:t>)</w:t>
      </w:r>
      <w:r w:rsidR="008B36A1">
        <w:t xml:space="preserve"> minimization problem by half-quadratic splitting methods.</w:t>
      </w:r>
      <w:r w:rsidR="00253C2B">
        <w:rPr>
          <w:color w:val="1A1A1A"/>
          <w:shd w:val="clear" w:color="auto" w:fill="FFFFFF"/>
        </w:rPr>
        <w:t xml:space="preserve"> </w:t>
      </w:r>
      <w:r w:rsidR="00DC2603">
        <w:rPr>
          <w:color w:val="1A1A1A"/>
          <w:shd w:val="clear" w:color="auto" w:fill="FFFFFF"/>
        </w:rPr>
        <w:t>Th</w:t>
      </w:r>
      <w:r w:rsidR="000F3F9D">
        <w:rPr>
          <w:color w:val="1A1A1A"/>
          <w:shd w:val="clear" w:color="auto" w:fill="FFFFFF"/>
        </w:rPr>
        <w:t>e sparsity</w:t>
      </w:r>
      <w:r w:rsidR="00DC2603">
        <w:rPr>
          <w:color w:val="1A1A1A"/>
          <w:shd w:val="clear" w:color="auto" w:fill="FFFFFF"/>
        </w:rPr>
        <w:t xml:space="preserve"> method is very helpful</w:t>
      </w:r>
      <w:r w:rsidR="002163C8">
        <w:rPr>
          <w:color w:val="1A1A1A"/>
          <w:shd w:val="clear" w:color="auto" w:fill="FFFFFF"/>
        </w:rPr>
        <w:t xml:space="preserve"> (prove</w:t>
      </w:r>
      <w:r w:rsidR="00375458">
        <w:rPr>
          <w:color w:val="1A1A1A"/>
          <w:shd w:val="clear" w:color="auto" w:fill="FFFFFF"/>
        </w:rPr>
        <w:t>s effective</w:t>
      </w:r>
      <w:r w:rsidR="002163C8">
        <w:rPr>
          <w:color w:val="1A1A1A"/>
          <w:shd w:val="clear" w:color="auto" w:fill="FFFFFF"/>
        </w:rPr>
        <w:t>)</w:t>
      </w:r>
      <w:r w:rsidR="00DC2603">
        <w:rPr>
          <w:color w:val="1A1A1A"/>
          <w:shd w:val="clear" w:color="auto" w:fill="FFFFFF"/>
        </w:rPr>
        <w:t xml:space="preserve"> in handling </w:t>
      </w:r>
      <w:r w:rsidR="00FE242D">
        <w:rPr>
          <w:color w:val="1A1A1A"/>
          <w:shd w:val="clear" w:color="auto" w:fill="FFFFFF"/>
        </w:rPr>
        <w:t>kernel estimation [</w:t>
      </w:r>
      <w:r w:rsidR="002163C8">
        <w:rPr>
          <w:color w:val="1A1A1A"/>
          <w:shd w:val="clear" w:color="auto" w:fill="FFFFFF"/>
        </w:rPr>
        <w:t>10,</w:t>
      </w:r>
      <w:r w:rsidR="00FE242D">
        <w:rPr>
          <w:color w:val="1A1A1A"/>
          <w:shd w:val="clear" w:color="auto" w:fill="FFFFFF"/>
        </w:rPr>
        <w:t>]</w:t>
      </w:r>
    </w:p>
    <w:p w14:paraId="7574DA3D" w14:textId="70E0AFFE" w:rsidR="00DF588F" w:rsidRDefault="00762DAD" w:rsidP="51213A5A">
      <w:pPr>
        <w:pStyle w:val="paragraph"/>
        <w:spacing w:before="0" w:beforeAutospacing="0" w:after="0" w:afterAutospacing="0" w:line="480" w:lineRule="auto"/>
        <w:contextualSpacing/>
        <w:textAlignment w:val="baseline"/>
      </w:pPr>
      <w:commentRangeStart w:id="56"/>
      <w:r w:rsidRPr="51213A5A">
        <w:rPr>
          <w:color w:val="1A1A1A"/>
          <w:shd w:val="clear" w:color="auto" w:fill="FFFFFF"/>
        </w:rPr>
        <w:t>[2]</w:t>
      </w:r>
      <w:r w:rsidR="004D0ECA" w:rsidRPr="51213A5A">
        <w:rPr>
          <w:color w:val="1A1A1A"/>
          <w:shd w:val="clear" w:color="auto" w:fill="FFFFFF"/>
        </w:rPr>
        <w:t xml:space="preserve"> </w:t>
      </w:r>
      <w:r w:rsidR="00811A11" w:rsidRPr="51213A5A">
        <w:t xml:space="preserve">Poor image quality in digital imaging is usually caused by motion blurring. In which the image captured by a digital camera represents the scene over a period of time. If objects in a scene are moving fast or the camera is moving over the period of exposure time, the objects or the whole scene will look blurry along the direction of relative motion. Jian-Feng Cai, Hui Ji, Chaoqiang Liu, and Zuowei Shen proposed a new optimization approach to remove complex motion blurring from a single image by introducing new sparsity-based regularization terms on both images and motion-blur kernels. </w:t>
      </w:r>
      <w:commentRangeEnd w:id="56"/>
      <w:r w:rsidR="00482190">
        <w:rPr>
          <w:rStyle w:val="CommentReference"/>
          <w:rFonts w:asciiTheme="minorHAnsi" w:eastAsiaTheme="minorEastAsia" w:hAnsiTheme="minorHAnsi" w:cstheme="minorBidi"/>
        </w:rPr>
        <w:commentReference w:id="56"/>
      </w:r>
    </w:p>
    <w:p w14:paraId="5427445A" w14:textId="301FADA6" w:rsidR="00D453D7" w:rsidRDefault="00900E84" w:rsidP="51213A5A">
      <w:pPr>
        <w:pStyle w:val="paragraph"/>
        <w:spacing w:before="0" w:beforeAutospacing="0" w:after="0" w:afterAutospacing="0" w:line="480" w:lineRule="auto"/>
        <w:contextualSpacing/>
        <w:textAlignment w:val="baseline"/>
      </w:pPr>
      <w:r>
        <w:t>[3]</w:t>
      </w:r>
      <w:r w:rsidR="001D43D3">
        <w:t xml:space="preserve"> </w:t>
      </w:r>
      <w:r w:rsidR="00814A15">
        <w:t>The quality of deblur</w:t>
      </w:r>
      <w:r w:rsidR="001316D0">
        <w:t xml:space="preserve">red image depends critically upon the quality of blur </w:t>
      </w:r>
      <w:r w:rsidR="00E76E1A">
        <w:t xml:space="preserve">kernel estimate. </w:t>
      </w:r>
      <w:r w:rsidR="00B95181">
        <w:t xml:space="preserve">Kernel </w:t>
      </w:r>
      <w:r w:rsidR="004C0871">
        <w:t xml:space="preserve">estimation is a difficult task to achieve because </w:t>
      </w:r>
      <w:r w:rsidR="008F0692">
        <w:t>it i</w:t>
      </w:r>
      <w:r w:rsidR="00F51685">
        <w:t>s</w:t>
      </w:r>
      <w:r w:rsidR="0067797A">
        <w:t xml:space="preserve"> undisclosed and different for each type of blur. </w:t>
      </w:r>
      <w:r w:rsidR="00105740">
        <w:t xml:space="preserve">Several algorithms have been derived to obtain a </w:t>
      </w:r>
      <w:r w:rsidR="000328AC">
        <w:t xml:space="preserve">precise and close to accurate </w:t>
      </w:r>
      <w:r w:rsidR="005D27B0">
        <w:t>blur kernel</w:t>
      </w:r>
      <w:r w:rsidR="000328AC">
        <w:t xml:space="preserve"> for deconvolution</w:t>
      </w:r>
      <w:r w:rsidR="005B6E83">
        <w:t>. They mostly rely on assumption</w:t>
      </w:r>
      <w:r w:rsidR="00285DF1">
        <w:t xml:space="preserve"> of the blur kernel</w:t>
      </w:r>
      <w:r w:rsidR="005D27B0">
        <w:t xml:space="preserve">. </w:t>
      </w:r>
      <w:r w:rsidR="007E4E3F">
        <w:t xml:space="preserve">Mai et al proposed a method of </w:t>
      </w:r>
      <w:r w:rsidR="007A4F8F">
        <w:t xml:space="preserve">fusing kernels from </w:t>
      </w:r>
      <w:r w:rsidR="0010722A">
        <w:t xml:space="preserve">multiple </w:t>
      </w:r>
      <w:r w:rsidR="000328AC">
        <w:t>existing deblurring</w:t>
      </w:r>
      <w:r w:rsidR="00091BA6">
        <w:t xml:space="preserve"> method such that the co</w:t>
      </w:r>
      <w:r w:rsidR="009D00D7">
        <w:t xml:space="preserve">mbined kernel </w:t>
      </w:r>
      <w:r w:rsidR="009D3ED9">
        <w:t>outperforms</w:t>
      </w:r>
      <w:r w:rsidR="009D00D7">
        <w:t xml:space="preserve"> each individual one</w:t>
      </w:r>
      <w:r w:rsidR="00BC581F">
        <w:t xml:space="preserve"> [4]</w:t>
      </w:r>
      <w:r w:rsidR="009D00D7">
        <w:t xml:space="preserve">. </w:t>
      </w:r>
      <w:r w:rsidR="006A3A82">
        <w:t xml:space="preserve">Fang et al proposes </w:t>
      </w:r>
      <w:r w:rsidR="00AF43A0">
        <w:t xml:space="preserve">the separable </w:t>
      </w:r>
      <w:r w:rsidR="005E3717">
        <w:t>kernel method</w:t>
      </w:r>
      <w:r w:rsidR="00486E54">
        <w:t xml:space="preserve"> concept to </w:t>
      </w:r>
      <w:r w:rsidR="000328AC">
        <w:t>provide a more precise d</w:t>
      </w:r>
      <w:r w:rsidR="00C27205">
        <w:t>escription of the blur effect</w:t>
      </w:r>
      <w:r w:rsidR="00C717DB">
        <w:t xml:space="preserve"> by studying the trajectory, intensity and point spread function </w:t>
      </w:r>
      <w:r w:rsidR="009E09BC">
        <w:t>characteristics of the kernel</w:t>
      </w:r>
      <w:r w:rsidR="005E3717">
        <w:t xml:space="preserve"> </w:t>
      </w:r>
      <w:r w:rsidR="006A3A82">
        <w:t>[5]</w:t>
      </w:r>
      <w:r w:rsidR="009E09BC">
        <w:t xml:space="preserve">. </w:t>
      </w:r>
      <w:r w:rsidR="00077A48">
        <w:t>They further show that the optimization of the traject</w:t>
      </w:r>
      <w:r w:rsidR="001B53B3">
        <w:t xml:space="preserve">ory will lead to a more accurate reconstruction </w:t>
      </w:r>
      <w:r w:rsidR="00C0300B">
        <w:t>of the kernel there by producing a latent sharp image</w:t>
      </w:r>
      <w:r w:rsidR="001E46F6">
        <w:t xml:space="preserve"> as seen in figure 2</w:t>
      </w:r>
      <w:r w:rsidR="00C0300B">
        <w:t>.</w:t>
      </w:r>
      <w:r w:rsidR="009E251E">
        <w:t xml:space="preserve"> </w:t>
      </w:r>
      <w:r w:rsidR="00C42DB2">
        <w:t xml:space="preserve">Xu et al </w:t>
      </w:r>
      <w:r w:rsidR="00465A8D">
        <w:t xml:space="preserve">propose </w:t>
      </w:r>
      <w:r w:rsidR="00E111A9">
        <w:t xml:space="preserve">1) First, we propose a novel two-phase kernel estimation algorithm to separate computationally expensive non-convex optimization from quick kernel initialization, giving rise to an efficient and robust kernel estimation process. 2) We introduce a new spatial prior to preserve sharp edges in quick latent image restoration. 3) In the kernel refinement stage, we employ the Iterative Support Detection (ISD) algorithm, which is a powerful numerical scheme through iterative support detection, to adaptively enforce the sparsity constraint and properly preserve large-value elements. Soft-threshold-like effect is achieved in this step. 4) Finally, to restore the latent image, we employ a TV-1 objective function that is robust to noise and develop an efficient solver based on half-quadratic </w:t>
      </w:r>
      <w:r w:rsidR="00325D4F">
        <w:t>splitting [</w:t>
      </w:r>
      <w:r w:rsidR="00E111A9">
        <w:t>6]</w:t>
      </w:r>
      <w:r w:rsidR="00707437">
        <w:t>.</w:t>
      </w:r>
    </w:p>
    <w:p w14:paraId="78D26F76" w14:textId="13FF90F3" w:rsidR="00257CE2" w:rsidRPr="00E111A9" w:rsidRDefault="0077366D" w:rsidP="00DE1B9B">
      <w:pPr>
        <w:pStyle w:val="paragraph"/>
        <w:spacing w:before="0" w:beforeAutospacing="0" w:after="0" w:afterAutospacing="0" w:line="480" w:lineRule="auto"/>
        <w:contextualSpacing/>
        <w:textAlignment w:val="baseline"/>
      </w:pPr>
      <w:r>
        <w:t xml:space="preserve">Furthermore, </w:t>
      </w:r>
      <w:r w:rsidR="006642E4">
        <w:t>Convolution Neural Network (CNN) approaches</w:t>
      </w:r>
      <w:r w:rsidR="00D75643">
        <w:t xml:space="preserve"> have </w:t>
      </w:r>
      <w:r w:rsidR="00CA4A06">
        <w:t xml:space="preserve">become prevalent in deblurring images due to the </w:t>
      </w:r>
      <w:r w:rsidR="00CE46E8">
        <w:t xml:space="preserve">interest in deep learning in recent times. </w:t>
      </w:r>
      <w:r w:rsidR="00307487">
        <w:t xml:space="preserve">Niu et al propose </w:t>
      </w:r>
      <w:r w:rsidR="00A9630D">
        <w:t>a blind motion deblurred net called BMDNet</w:t>
      </w:r>
      <w:r w:rsidR="009152BC">
        <w:t xml:space="preserve"> for recovering a sequence of </w:t>
      </w:r>
      <w:r w:rsidR="00D818B7">
        <w:t>clear images from a single motion blurred image</w:t>
      </w:r>
      <w:r w:rsidR="00701A1A">
        <w:t xml:space="preserve"> obtained from </w:t>
      </w:r>
      <w:r w:rsidR="00415E5F">
        <w:t xml:space="preserve">a derived low resolution of the GoPro </w:t>
      </w:r>
      <w:r w:rsidR="00892255">
        <w:t>dataset</w:t>
      </w:r>
      <w:r w:rsidR="007C4D15">
        <w:t xml:space="preserve"> </w:t>
      </w:r>
      <w:r w:rsidR="00A36F72">
        <w:t>[7]</w:t>
      </w:r>
      <w:r w:rsidR="00892255">
        <w:t>.</w:t>
      </w:r>
      <w:r w:rsidR="00BA4BC9">
        <w:t xml:space="preserve"> Additionally, </w:t>
      </w:r>
      <w:r w:rsidR="008A68F6">
        <w:t>Nimisha et al proposes an</w:t>
      </w:r>
      <w:r w:rsidR="002F7925">
        <w:t xml:space="preserve"> </w:t>
      </w:r>
      <w:r w:rsidR="00744EBB">
        <w:t>end-to-end</w:t>
      </w:r>
      <w:r w:rsidR="002F7925">
        <w:t xml:space="preserve"> deep network </w:t>
      </w:r>
      <w:r w:rsidR="007A3000">
        <w:t xml:space="preserve">that is kernel free </w:t>
      </w:r>
      <w:r w:rsidR="002F7925">
        <w:t>for single image blind-deblurring using autoencoder and GAN (Gene</w:t>
      </w:r>
      <w:r w:rsidR="00C2035A">
        <w:t>rative Adversarial Network</w:t>
      </w:r>
      <w:r w:rsidR="002F7925">
        <w:t>)</w:t>
      </w:r>
      <w:r w:rsidR="00C2035A">
        <w:t>.</w:t>
      </w:r>
      <w:r w:rsidR="004B17FF">
        <w:t xml:space="preserve"> </w:t>
      </w:r>
      <w:r w:rsidR="0035692E">
        <w:t>Th</w:t>
      </w:r>
      <w:r w:rsidR="00360F9B">
        <w:t>e</w:t>
      </w:r>
      <w:r w:rsidR="0035692E">
        <w:t xml:space="preserve"> autoencoder </w:t>
      </w:r>
      <w:r w:rsidR="00360F9B">
        <w:t xml:space="preserve">is trained to </w:t>
      </w:r>
      <w:r w:rsidR="0035692E">
        <w:t xml:space="preserve">learn </w:t>
      </w:r>
      <w:r w:rsidR="003F3710">
        <w:t xml:space="preserve">the data prior </w:t>
      </w:r>
      <w:r w:rsidR="003B6DAB">
        <w:t xml:space="preserve">while the adversarial network </w:t>
      </w:r>
      <w:r w:rsidR="004618FC">
        <w:t xml:space="preserve">attempts to generate and discriminate between </w:t>
      </w:r>
      <w:r w:rsidR="00CA2956">
        <w:t xml:space="preserve">clean and blurred features. </w:t>
      </w:r>
      <w:commentRangeStart w:id="57"/>
      <w:r w:rsidR="00CA2956">
        <w:t>Once the network is trained, the generator learns a blur-invariant data representation which when fed through the decoder results in the final deblurred output</w:t>
      </w:r>
      <w:r w:rsidR="00D5303E">
        <w:t xml:space="preserve"> [9]</w:t>
      </w:r>
      <w:r w:rsidR="00CA2956">
        <w:t>.</w:t>
      </w:r>
      <w:commentRangeEnd w:id="57"/>
      <w:r>
        <w:rPr>
          <w:rStyle w:val="CommentReference"/>
        </w:rPr>
        <w:commentReference w:id="57"/>
      </w:r>
      <w:r w:rsidR="00C66831">
        <w:t xml:space="preserve"> </w:t>
      </w:r>
      <w:r w:rsidR="00192B3C">
        <w:t>Lastly, Kupyn</w:t>
      </w:r>
      <w:r w:rsidR="00BD17CF">
        <w:t xml:space="preserve"> et al </w:t>
      </w:r>
      <w:r w:rsidR="00D0036C">
        <w:t>present Deblur</w:t>
      </w:r>
      <w:r w:rsidR="003C0FA2">
        <w:t xml:space="preserve">GAN </w:t>
      </w:r>
      <w:r w:rsidR="00721A9F">
        <w:t xml:space="preserve">which </w:t>
      </w:r>
      <w:r w:rsidR="00B66A7B">
        <w:t xml:space="preserve">achieves state-of-the-art results </w:t>
      </w:r>
      <w:r w:rsidR="00240B9D">
        <w:t xml:space="preserve">when </w:t>
      </w:r>
      <w:r w:rsidR="0019330E">
        <w:t>performing motion deblurring</w:t>
      </w:r>
      <w:r w:rsidR="000A575A">
        <w:t xml:space="preserve"> with the combination of a loss function and </w:t>
      </w:r>
      <w:r w:rsidR="001A1E2E">
        <w:t xml:space="preserve">generator CNN </w:t>
      </w:r>
      <w:r w:rsidR="00A00DF4">
        <w:t>archite</w:t>
      </w:r>
      <w:r w:rsidR="005307A3">
        <w:t>cture</w:t>
      </w:r>
      <w:r w:rsidR="003E3326">
        <w:t xml:space="preserve"> [].</w:t>
      </w:r>
      <w:r w:rsidR="00F80B6F">
        <w:t xml:space="preserve"> </w:t>
      </w:r>
      <w:r w:rsidR="0019330E">
        <w:t xml:space="preserve"> </w:t>
      </w:r>
    </w:p>
    <w:p w14:paraId="68F0F86D" w14:textId="75A0C7F1" w:rsidR="00F5257F" w:rsidRPr="00040C67" w:rsidRDefault="00040C67" w:rsidP="3DDC0C22">
      <w:pPr>
        <w:pStyle w:val="paragraph"/>
        <w:spacing w:before="0" w:beforeAutospacing="0" w:after="0" w:afterAutospacing="0" w:line="480" w:lineRule="auto"/>
        <w:contextualSpacing/>
        <w:textAlignment w:val="baseline"/>
        <w:rPr>
          <w:b/>
          <w:bCs/>
          <w:color w:val="1A1A1A"/>
          <w:sz w:val="32"/>
          <w:szCs w:val="32"/>
          <w:shd w:val="clear" w:color="auto" w:fill="FFFFFF"/>
        </w:rPr>
      </w:pPr>
      <w:r w:rsidRPr="00040C67">
        <w:rPr>
          <w:b/>
          <w:bCs/>
          <w:color w:val="1A1A1A"/>
          <w:sz w:val="32"/>
          <w:szCs w:val="32"/>
          <w:shd w:val="clear" w:color="auto" w:fill="FFFFFF"/>
        </w:rPr>
        <w:t>2.</w:t>
      </w:r>
      <w:ins w:id="58" w:author="Guest User" w:date="2021-06-22T16:30:00Z">
        <w:r w:rsidRPr="00040C67">
          <w:rPr>
            <w:b/>
            <w:bCs/>
            <w:color w:val="1A1A1A"/>
            <w:sz w:val="32"/>
            <w:szCs w:val="32"/>
            <w:shd w:val="clear" w:color="auto" w:fill="FFFFFF"/>
          </w:rPr>
          <w:t>2.2</w:t>
        </w:r>
      </w:ins>
      <w:del w:id="59" w:author="Guest User" w:date="2021-06-22T16:30:00Z">
        <w:r w:rsidRPr="3DDC0C22" w:rsidDel="3DDC0C22">
          <w:rPr>
            <w:b/>
            <w:bCs/>
            <w:color w:val="1A1A1A"/>
            <w:sz w:val="32"/>
            <w:szCs w:val="32"/>
          </w:rPr>
          <w:delText>4</w:delText>
        </w:r>
      </w:del>
      <w:r w:rsidRPr="00040C67">
        <w:rPr>
          <w:b/>
          <w:bCs/>
          <w:color w:val="1A1A1A"/>
          <w:sz w:val="32"/>
          <w:szCs w:val="32"/>
          <w:shd w:val="clear" w:color="auto" w:fill="FFFFFF"/>
        </w:rPr>
        <w:t xml:space="preserve"> </w:t>
      </w:r>
      <w:r w:rsidR="00F5257F" w:rsidRPr="00040C67">
        <w:rPr>
          <w:b/>
          <w:bCs/>
          <w:color w:val="1A1A1A"/>
          <w:sz w:val="32"/>
          <w:szCs w:val="32"/>
          <w:shd w:val="clear" w:color="auto" w:fill="FFFFFF"/>
        </w:rPr>
        <w:t>Non-Blind</w:t>
      </w:r>
      <w:r w:rsidR="002A181B" w:rsidRPr="00040C67">
        <w:rPr>
          <w:b/>
          <w:bCs/>
          <w:color w:val="1A1A1A"/>
          <w:sz w:val="32"/>
          <w:szCs w:val="32"/>
          <w:shd w:val="clear" w:color="auto" w:fill="FFFFFF"/>
        </w:rPr>
        <w:t xml:space="preserve"> Image</w:t>
      </w:r>
      <w:r w:rsidR="00F5257F" w:rsidRPr="00040C67">
        <w:rPr>
          <w:b/>
          <w:bCs/>
          <w:color w:val="1A1A1A"/>
          <w:sz w:val="32"/>
          <w:szCs w:val="32"/>
          <w:shd w:val="clear" w:color="auto" w:fill="FFFFFF"/>
        </w:rPr>
        <w:t xml:space="preserve"> Deconvolution Method</w:t>
      </w:r>
      <w:ins w:id="60" w:author="Guest User" w:date="2021-06-22T16:30:00Z">
        <w:r w:rsidR="00F5257F" w:rsidRPr="00040C67">
          <w:rPr>
            <w:b/>
            <w:bCs/>
            <w:color w:val="1A1A1A"/>
            <w:sz w:val="32"/>
            <w:szCs w:val="32"/>
            <w:shd w:val="clear" w:color="auto" w:fill="FFFFFF"/>
          </w:rPr>
          <w:t>s</w:t>
        </w:r>
      </w:ins>
      <w:r w:rsidR="00F5257F" w:rsidRPr="00040C67">
        <w:rPr>
          <w:b/>
          <w:bCs/>
          <w:color w:val="1A1A1A"/>
          <w:sz w:val="32"/>
          <w:szCs w:val="32"/>
          <w:shd w:val="clear" w:color="auto" w:fill="FFFFFF"/>
        </w:rPr>
        <w:t xml:space="preserve"> </w:t>
      </w:r>
    </w:p>
    <w:p w14:paraId="4F623E55" w14:textId="47B5BBC9" w:rsidR="00A80E9C" w:rsidRDefault="00A80E9C" w:rsidP="00F5257F">
      <w:pPr>
        <w:pStyle w:val="paragraph"/>
        <w:spacing w:before="0" w:beforeAutospacing="0" w:after="0" w:afterAutospacing="0" w:line="480" w:lineRule="auto"/>
        <w:contextualSpacing/>
        <w:textAlignment w:val="baseline"/>
      </w:pPr>
      <w:r>
        <w:rPr>
          <w:color w:val="1A1A1A"/>
          <w:shd w:val="clear" w:color="auto" w:fill="FFFFFF"/>
        </w:rPr>
        <w:t xml:space="preserve">Given a known </w:t>
      </w:r>
      <w:r w:rsidR="00973379">
        <w:rPr>
          <w:color w:val="1A1A1A"/>
          <w:shd w:val="clear" w:color="auto" w:fill="FFFFFF"/>
        </w:rPr>
        <w:t>blur PSF, the process of restoring an unblurred image is referred to as non-blin</w:t>
      </w:r>
      <w:r w:rsidR="00707437">
        <w:rPr>
          <w:color w:val="1A1A1A"/>
          <w:shd w:val="clear" w:color="auto" w:fill="FFFFFF"/>
        </w:rPr>
        <w:t>d</w:t>
      </w:r>
      <w:r w:rsidR="00973379">
        <w:rPr>
          <w:color w:val="1A1A1A"/>
          <w:shd w:val="clear" w:color="auto" w:fill="FFFFFF"/>
        </w:rPr>
        <w:t xml:space="preserve"> deconvolution</w:t>
      </w:r>
      <w:r w:rsidR="00FB0F92">
        <w:rPr>
          <w:color w:val="1A1A1A"/>
          <w:shd w:val="clear" w:color="auto" w:fill="FFFFFF"/>
        </w:rPr>
        <w:t>.</w:t>
      </w:r>
      <w:r w:rsidR="002035F0">
        <w:t xml:space="preserve"> </w:t>
      </w:r>
      <w:r w:rsidR="00EA1BB8">
        <w:t>Richardson–Lucy (RL) algorithm [17, 18] and Weiner filtering [19] are popular non-blind deblurring methods, which can give good results rapidly when the blur kernel is relative</w:t>
      </w:r>
      <w:r w:rsidR="00AF7A59">
        <w:t>ly</w:t>
      </w:r>
      <w:r w:rsidR="00EA1BB8">
        <w:t xml:space="preserve"> small</w:t>
      </w:r>
      <w:r w:rsidR="00AF7A59">
        <w:t xml:space="preserve">. </w:t>
      </w:r>
      <w:r w:rsidR="008E17FB" w:rsidRPr="0022428A">
        <w:rPr>
          <w:highlight w:val="yellow"/>
        </w:rPr>
        <w:t xml:space="preserve">Due to the fact that </w:t>
      </w:r>
      <w:r w:rsidR="00011FED" w:rsidRPr="0022428A">
        <w:rPr>
          <w:highlight w:val="yellow"/>
        </w:rPr>
        <w:t xml:space="preserve">a perfect point spread function is unattainable, </w:t>
      </w:r>
      <w:r w:rsidR="00D90C2B" w:rsidRPr="0022428A">
        <w:rPr>
          <w:highlight w:val="yellow"/>
        </w:rPr>
        <w:t xml:space="preserve">ringing and noise amplifications are </w:t>
      </w:r>
      <w:r w:rsidR="0022428A" w:rsidRPr="0022428A">
        <w:rPr>
          <w:highlight w:val="yellow"/>
        </w:rPr>
        <w:t>inevitable artifacts in image deconvolution.</w:t>
      </w:r>
      <w:r w:rsidR="00D90C2B">
        <w:t xml:space="preserve"> </w:t>
      </w:r>
      <w:r w:rsidR="0022428A">
        <w:t xml:space="preserve"> </w:t>
      </w:r>
      <w:r w:rsidR="002035F0">
        <w:t>Zhang et al propose a degradation model wh</w:t>
      </w:r>
      <w:r w:rsidR="00DD591B">
        <w:t>i</w:t>
      </w:r>
      <w:r w:rsidR="002035F0">
        <w:t>ch assumes the LR</w:t>
      </w:r>
      <w:r w:rsidR="00DD591B">
        <w:t xml:space="preserve"> (low resolution)</w:t>
      </w:r>
      <w:r w:rsidR="002035F0">
        <w:t xml:space="preserve"> image is a bicubically down-sampled, </w:t>
      </w:r>
      <w:r w:rsidR="00F72B97">
        <w:t>blurred,</w:t>
      </w:r>
      <w:r w:rsidR="002035F0">
        <w:t xml:space="preserve"> and noisy version of an HR </w:t>
      </w:r>
      <w:r w:rsidR="00AD5ECE">
        <w:t xml:space="preserve">(high </w:t>
      </w:r>
      <w:r w:rsidR="00182774">
        <w:t>resolution</w:t>
      </w:r>
      <w:r w:rsidR="00AD5ECE">
        <w:t>)</w:t>
      </w:r>
      <w:r w:rsidR="00182774">
        <w:t xml:space="preserve"> </w:t>
      </w:r>
      <w:r w:rsidR="002035F0">
        <w:t>image to develop the arbitrary blur kernels</w:t>
      </w:r>
      <w:r w:rsidR="00724AA9">
        <w:t xml:space="preserve">. Once the kernels are developed, it becomes a non-blind </w:t>
      </w:r>
      <w:r w:rsidR="00BD4F22">
        <w:t>problem</w:t>
      </w:r>
      <w:r w:rsidR="004D3275">
        <w:t xml:space="preserve"> and use their proposed deep plug and pla</w:t>
      </w:r>
      <w:r w:rsidR="00510A9B">
        <w:t xml:space="preserve">y super resolution framework to </w:t>
      </w:r>
      <w:r w:rsidR="004426B6">
        <w:t xml:space="preserve">resolve the </w:t>
      </w:r>
      <w:r w:rsidR="00AD5ECE">
        <w:t>low-resolution</w:t>
      </w:r>
      <w:r w:rsidR="004426B6">
        <w:t xml:space="preserve"> blurred image </w:t>
      </w:r>
      <w:r w:rsidR="00C31B11">
        <w:t xml:space="preserve">into </w:t>
      </w:r>
      <w:r w:rsidR="00844BAC">
        <w:t>a seemingly shar</w:t>
      </w:r>
      <w:r w:rsidR="00656DD9">
        <w:t>p image after deblurring and super resolving</w:t>
      </w:r>
      <w:r w:rsidR="00214528">
        <w:t xml:space="preserve"> processes occur</w:t>
      </w:r>
      <w:r w:rsidR="00763F6A">
        <w:t xml:space="preserve"> using a </w:t>
      </w:r>
      <w:r w:rsidR="000E5B50">
        <w:t>Generative Adversarial Network (GAN)</w:t>
      </w:r>
      <w:r w:rsidR="004364D5">
        <w:t xml:space="preserve"> [8]</w:t>
      </w:r>
      <w:r w:rsidR="00656DD9">
        <w:t>.</w:t>
      </w:r>
      <w:r w:rsidR="00C11290">
        <w:t xml:space="preserve"> </w:t>
      </w:r>
      <w:r w:rsidR="00E06E0C">
        <w:t xml:space="preserve">Cho et al proposes </w:t>
      </w:r>
      <w:r w:rsidR="00C34172">
        <w:t>a novel</w:t>
      </w:r>
      <w:r w:rsidR="005C62A2">
        <w:t xml:space="preserve"> method </w:t>
      </w:r>
      <w:r w:rsidR="005B7A0F">
        <w:t>that solves the ring artifact</w:t>
      </w:r>
      <w:r w:rsidR="001B6FC0">
        <w:t xml:space="preserve">s issue present in traditional deblurring methods by handling </w:t>
      </w:r>
      <w:r w:rsidR="000C0EF8">
        <w:t>ou</w:t>
      </w:r>
      <w:r w:rsidR="00BD2965">
        <w:t xml:space="preserve">tliers </w:t>
      </w:r>
      <w:r w:rsidR="00DF4B9E">
        <w:t xml:space="preserve">[11]. </w:t>
      </w:r>
    </w:p>
    <w:p w14:paraId="593BCA60" w14:textId="51CD95CD" w:rsidR="00C34172" w:rsidRDefault="00C34172" w:rsidP="00F5257F">
      <w:pPr>
        <w:pStyle w:val="paragraph"/>
        <w:spacing w:before="0" w:beforeAutospacing="0" w:after="0" w:afterAutospacing="0" w:line="480" w:lineRule="auto"/>
        <w:contextualSpacing/>
        <w:textAlignment w:val="baseline"/>
      </w:pPr>
      <w:r>
        <w:t xml:space="preserve">Furthermore, </w:t>
      </w:r>
      <w:r w:rsidR="00303FAF">
        <w:t>Fortunato</w:t>
      </w:r>
      <w:r w:rsidR="00652304">
        <w:t xml:space="preserve"> and Oliveira </w:t>
      </w:r>
      <w:r w:rsidR="00BB35A8">
        <w:t xml:space="preserve">present </w:t>
      </w:r>
      <w:r w:rsidR="00030B15">
        <w:t>structured</w:t>
      </w:r>
      <w:r w:rsidR="001F5C22">
        <w:t xml:space="preserve"> approach for high-quality non-blind deconvolution based on the use of sparse adaptive priors and </w:t>
      </w:r>
      <w:r w:rsidR="00C44A24">
        <w:t>applied</w:t>
      </w:r>
      <w:r w:rsidR="00B868D4">
        <w:t xml:space="preserve"> </w:t>
      </w:r>
      <w:r w:rsidR="00150B02">
        <w:t xml:space="preserve">it </w:t>
      </w:r>
      <w:r w:rsidR="001C5A6D">
        <w:t xml:space="preserve">to images </w:t>
      </w:r>
      <w:r w:rsidR="00B868D4">
        <w:t>o</w:t>
      </w:r>
      <w:r w:rsidR="000B4F32">
        <w:t>f vario</w:t>
      </w:r>
      <w:r w:rsidR="003E7884">
        <w:t>us sizes and blur kernel si</w:t>
      </w:r>
      <w:r w:rsidR="008D308E">
        <w:t>ze</w:t>
      </w:r>
      <w:r w:rsidR="009F22B1">
        <w:t xml:space="preserve"> [12]</w:t>
      </w:r>
      <w:r w:rsidR="001C5A6D">
        <w:t>.</w:t>
      </w:r>
    </w:p>
    <w:p w14:paraId="10DA78C9" w14:textId="607ABC53" w:rsidR="001C160D" w:rsidRDefault="001A7EAF" w:rsidP="00F5257F">
      <w:pPr>
        <w:pStyle w:val="paragraph"/>
        <w:spacing w:before="0" w:beforeAutospacing="0" w:after="0" w:afterAutospacing="0" w:line="480" w:lineRule="auto"/>
        <w:contextualSpacing/>
        <w:textAlignment w:val="baseline"/>
      </w:pPr>
      <w:r>
        <w:t>Talk about Hyper-Lap</w:t>
      </w:r>
      <w:r w:rsidR="00506FC9">
        <w:t>lacian prior</w:t>
      </w:r>
      <w:r w:rsidR="00FD644F">
        <w:t xml:space="preserve"> Markov Random Fields</w:t>
      </w:r>
      <w:r w:rsidR="00752B78">
        <w:t xml:space="preserve"> and Gan methods</w:t>
      </w:r>
    </w:p>
    <w:p w14:paraId="5F97B0AA" w14:textId="77777777" w:rsidR="00DE0216" w:rsidRPr="00DE0216" w:rsidRDefault="00DE0216" w:rsidP="00F5257F">
      <w:pPr>
        <w:pStyle w:val="paragraph"/>
        <w:spacing w:before="0" w:beforeAutospacing="0" w:after="0" w:afterAutospacing="0" w:line="480" w:lineRule="auto"/>
        <w:contextualSpacing/>
        <w:textAlignment w:val="baseline"/>
      </w:pPr>
    </w:p>
    <w:p w14:paraId="7DD2C7D6" w14:textId="77777777" w:rsidR="00C01F04" w:rsidRDefault="00C01F04" w:rsidP="00E06E0C">
      <w:pPr>
        <w:pStyle w:val="paragraph"/>
        <w:spacing w:before="0" w:beforeAutospacing="0" w:after="0" w:afterAutospacing="0" w:line="480" w:lineRule="auto"/>
        <w:contextualSpacing/>
        <w:textAlignment w:val="baseline"/>
        <w:rPr>
          <w:b/>
          <w:bCs/>
          <w:sz w:val="32"/>
          <w:szCs w:val="32"/>
        </w:rPr>
      </w:pPr>
    </w:p>
    <w:p w14:paraId="0DBCC03A" w14:textId="274815E9" w:rsidR="00656F4D" w:rsidRPr="00040C67" w:rsidRDefault="00047EA8" w:rsidP="00E06E0C">
      <w:pPr>
        <w:pStyle w:val="paragraph"/>
        <w:spacing w:before="0" w:beforeAutospacing="0" w:after="0" w:afterAutospacing="0" w:line="480" w:lineRule="auto"/>
        <w:contextualSpacing/>
        <w:textAlignment w:val="baseline"/>
        <w:rPr>
          <w:b/>
          <w:bCs/>
          <w:sz w:val="32"/>
          <w:szCs w:val="32"/>
        </w:rPr>
      </w:pPr>
      <w:r>
        <w:rPr>
          <w:b/>
          <w:bCs/>
          <w:sz w:val="32"/>
          <w:szCs w:val="32"/>
        </w:rPr>
        <w:t xml:space="preserve">3. </w:t>
      </w:r>
      <w:r w:rsidR="00DE5A5B" w:rsidRPr="00040C67">
        <w:rPr>
          <w:b/>
          <w:bCs/>
          <w:sz w:val="32"/>
          <w:szCs w:val="32"/>
        </w:rPr>
        <w:t>Methodology</w:t>
      </w:r>
    </w:p>
    <w:p w14:paraId="7CFC9977" w14:textId="5F6F41A0" w:rsidR="00CD1ABE" w:rsidRPr="00A90C53" w:rsidRDefault="00F3655D" w:rsidP="3DDC0C22">
      <w:pPr>
        <w:pStyle w:val="paragraph"/>
        <w:spacing w:before="0" w:beforeAutospacing="0" w:after="0" w:afterAutospacing="0" w:line="480" w:lineRule="auto"/>
        <w:jc w:val="center"/>
        <w:rPr>
          <w:color w:val="000000" w:themeColor="text1"/>
        </w:rPr>
      </w:pPr>
      <w:r>
        <w:rPr>
          <w:noProof/>
        </w:rPr>
        <w:drawing>
          <wp:inline distT="0" distB="0" distL="0" distR="0" wp14:anchorId="6ECD092E" wp14:editId="0892D944">
            <wp:extent cx="5943600" cy="2375535"/>
            <wp:effectExtent l="0" t="0" r="0" b="57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7">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bookmarkStart w:id="61" w:name="_Toc75175641"/>
      <w:r w:rsidR="3DDC0C22" w:rsidRPr="3DDC0C22">
        <w:rPr>
          <w:color w:val="000000" w:themeColor="text1"/>
        </w:rPr>
        <w:t xml:space="preserve">Figure </w:t>
      </w:r>
      <w:r w:rsidRPr="3DDC0C22">
        <w:rPr>
          <w:color w:val="000000" w:themeColor="text1"/>
        </w:rPr>
        <w:fldChar w:fldCharType="begin"/>
      </w:r>
      <w:r w:rsidRPr="3DDC0C22">
        <w:rPr>
          <w:color w:val="000000" w:themeColor="text1"/>
        </w:rPr>
        <w:instrText xml:space="preserve"> SEQ Figure \* ARABIC </w:instrText>
      </w:r>
      <w:r w:rsidRPr="3DDC0C22">
        <w:rPr>
          <w:color w:val="000000" w:themeColor="text1"/>
        </w:rPr>
        <w:fldChar w:fldCharType="separate"/>
      </w:r>
      <w:r w:rsidR="3DDC0C22" w:rsidRPr="3DDC0C22">
        <w:rPr>
          <w:noProof/>
          <w:color w:val="000000" w:themeColor="text1"/>
        </w:rPr>
        <w:t>4</w:t>
      </w:r>
      <w:r w:rsidRPr="3DDC0C22">
        <w:rPr>
          <w:color w:val="000000" w:themeColor="text1"/>
        </w:rPr>
        <w:fldChar w:fldCharType="end"/>
      </w:r>
      <w:r w:rsidR="3DDC0C22" w:rsidRPr="3DDC0C22">
        <w:rPr>
          <w:color w:val="000000" w:themeColor="text1"/>
        </w:rPr>
        <w:t>:Workflow from turbulence process to image deblurring</w:t>
      </w:r>
      <w:ins w:id="62" w:author="Guest User" w:date="2021-06-22T16:31:00Z">
        <w:r w:rsidR="3DDC0C22" w:rsidRPr="3DDC0C22">
          <w:rPr>
            <w:color w:val="000000" w:themeColor="text1"/>
          </w:rPr>
          <w:t xml:space="preserve"> (change ”simulato</w:t>
        </w:r>
      </w:ins>
      <w:ins w:id="63" w:author="Guest User" w:date="2021-06-22T16:32:00Z">
        <w:r w:rsidR="3DDC0C22" w:rsidRPr="3DDC0C22">
          <w:rPr>
            <w:color w:val="000000" w:themeColor="text1"/>
          </w:rPr>
          <w:t>r” to ”air turbulence simulator”</w:t>
        </w:r>
      </w:ins>
      <w:ins w:id="64" w:author="Guest User" w:date="2021-06-22T16:31:00Z">
        <w:r w:rsidR="3DDC0C22" w:rsidRPr="3DDC0C22">
          <w:rPr>
            <w:color w:val="000000" w:themeColor="text1"/>
          </w:rPr>
          <w:t>)</w:t>
        </w:r>
      </w:ins>
      <w:bookmarkEnd w:id="61"/>
    </w:p>
    <w:p w14:paraId="4CDAA40F" w14:textId="335035F5" w:rsidR="00005B69" w:rsidRDefault="3DDC0C22" w:rsidP="3DDC0C22">
      <w:pPr>
        <w:pStyle w:val="paragraph"/>
        <w:spacing w:before="0" w:beforeAutospacing="0" w:after="0" w:afterAutospacing="0" w:line="480" w:lineRule="auto"/>
        <w:contextualSpacing/>
        <w:textAlignment w:val="baseline"/>
      </w:pPr>
      <w:r>
        <w:t>This project comprises of 3 major steps to derive the desired output of image restoration. The steps include:</w:t>
      </w:r>
      <w:ins w:id="65" w:author="Guest User" w:date="2021-06-22T16:32:00Z">
        <w:r>
          <w:t xml:space="preserve"> (re</w:t>
        </w:r>
      </w:ins>
      <w:ins w:id="66" w:author="Guest User" w:date="2021-06-22T16:33:00Z">
        <w:r>
          <w:t>write these bullet points into paragraphs. Give an overview of what you have done.</w:t>
        </w:r>
      </w:ins>
      <w:ins w:id="67" w:author="Guest User" w:date="2021-06-22T16:32:00Z">
        <w:r>
          <w:t>)</w:t>
        </w:r>
      </w:ins>
    </w:p>
    <w:p w14:paraId="20F560A2" w14:textId="5A7F7DA1" w:rsidR="00875E12" w:rsidRDefault="0BE9FA43" w:rsidP="00F412B7">
      <w:pPr>
        <w:pStyle w:val="paragraph"/>
        <w:numPr>
          <w:ilvl w:val="0"/>
          <w:numId w:val="12"/>
        </w:numPr>
        <w:spacing w:before="0" w:beforeAutospacing="0" w:after="0" w:afterAutospacing="0" w:line="480" w:lineRule="auto"/>
        <w:contextualSpacing/>
        <w:textAlignment w:val="baseline"/>
      </w:pPr>
      <w:r>
        <w:t>The use of a simulator to produce turbulence induced frames from a sharp input image.</w:t>
      </w:r>
    </w:p>
    <w:p w14:paraId="0FA94B37" w14:textId="125006B6" w:rsidR="00DA0A92" w:rsidRDefault="0BE9FA43" w:rsidP="00F412B7">
      <w:pPr>
        <w:pStyle w:val="paragraph"/>
        <w:numPr>
          <w:ilvl w:val="0"/>
          <w:numId w:val="12"/>
        </w:numPr>
        <w:spacing w:before="0" w:beforeAutospacing="0" w:after="0" w:afterAutospacing="0" w:line="480" w:lineRule="auto"/>
        <w:contextualSpacing/>
        <w:textAlignment w:val="baseline"/>
      </w:pPr>
      <w:r>
        <w:t>The use of an unsupervised network to derive a distortion free image from the image frames in step 1 that show turbulence.</w:t>
      </w:r>
    </w:p>
    <w:p w14:paraId="7908C172" w14:textId="07800CEC" w:rsidR="0086779C" w:rsidRDefault="0BE9FA43" w:rsidP="00C03D4B">
      <w:pPr>
        <w:pStyle w:val="paragraph"/>
        <w:numPr>
          <w:ilvl w:val="0"/>
          <w:numId w:val="12"/>
        </w:numPr>
        <w:spacing w:before="0" w:beforeAutospacing="0" w:after="0" w:afterAutospacing="0" w:line="480" w:lineRule="auto"/>
        <w:contextualSpacing/>
        <w:textAlignment w:val="baseline"/>
      </w:pPr>
      <w:r>
        <w:t>Using the distortion free image from step 2 as input to provide a blur-free image.</w:t>
      </w:r>
    </w:p>
    <w:p w14:paraId="1AA4535B" w14:textId="77777777" w:rsidR="007D0C06" w:rsidRDefault="005A7685" w:rsidP="0086779C">
      <w:pPr>
        <w:pStyle w:val="paragraph"/>
        <w:spacing w:before="0" w:beforeAutospacing="0" w:after="0" w:afterAutospacing="0" w:line="480" w:lineRule="auto"/>
        <w:ind w:left="720"/>
        <w:contextualSpacing/>
        <w:textAlignment w:val="baseline"/>
        <w:rPr>
          <w:rStyle w:val="normaltextrun"/>
        </w:rPr>
      </w:pPr>
      <w:r w:rsidRPr="00895FF1">
        <w:rPr>
          <w:rStyle w:val="normaltextrun"/>
        </w:rPr>
        <w:t>Explain the neural network and the type of data set used</w:t>
      </w:r>
      <w:r w:rsidR="007D0C06">
        <w:rPr>
          <w:rStyle w:val="normaltextrun"/>
        </w:rPr>
        <w:t>.</w:t>
      </w:r>
    </w:p>
    <w:p w14:paraId="3199CCAB" w14:textId="39A9D0EE" w:rsidR="007D0C06" w:rsidRDefault="007D0C06" w:rsidP="3DDC0C22">
      <w:pPr>
        <w:pStyle w:val="paragraph"/>
        <w:spacing w:before="0" w:beforeAutospacing="0" w:after="0" w:afterAutospacing="0" w:line="480" w:lineRule="auto"/>
        <w:rPr>
          <w:rStyle w:val="normaltextrun"/>
        </w:rPr>
      </w:pPr>
      <w:del w:id="68" w:author="Guest User" w:date="2021-06-22T16:32:00Z">
        <w:r w:rsidRPr="3DDC0C22" w:rsidDel="3DDC0C22">
          <w:rPr>
            <w:rStyle w:val="normaltextrun"/>
          </w:rPr>
          <w:delText>Step 1:</w:delText>
        </w:r>
      </w:del>
      <w:ins w:id="69" w:author="Guest User" w:date="2021-06-22T16:32:00Z">
        <w:r w:rsidR="3DDC0C22" w:rsidRPr="3DDC0C22">
          <w:rPr>
            <w:rStyle w:val="normaltextrun"/>
          </w:rPr>
          <w:t xml:space="preserve">3.1 </w:t>
        </w:r>
      </w:ins>
      <w:ins w:id="70" w:author="Guest User" w:date="2021-06-22T16:33:00Z">
        <w:r w:rsidR="3DDC0C22" w:rsidRPr="3DDC0C22">
          <w:rPr>
            <w:rStyle w:val="normaltextrun"/>
          </w:rPr>
          <w:t xml:space="preserve">Turbulence Simulation </w:t>
        </w:r>
      </w:ins>
    </w:p>
    <w:p w14:paraId="6503CA37" w14:textId="01893CCB" w:rsidR="00BF2BC6" w:rsidRDefault="00BF2BC6" w:rsidP="00BF2BC6">
      <w:pPr>
        <w:pStyle w:val="paragraph"/>
        <w:spacing w:before="0" w:beforeAutospacing="0" w:after="0" w:afterAutospacing="0"/>
        <w:textAlignment w:val="baseline"/>
        <w:rPr>
          <w:rStyle w:val="normaltextrun"/>
        </w:rPr>
      </w:pPr>
      <w:r w:rsidRPr="00895FF1">
        <w:rPr>
          <w:rStyle w:val="normaltextrun"/>
        </w:rPr>
        <w:t>Discuss Fourier Fast Transform and the part it has to play in motion deblurring (Frequency vs turbulence)</w:t>
      </w:r>
      <w:r w:rsidRPr="00895FF1">
        <w:rPr>
          <w:rStyle w:val="eop"/>
        </w:rPr>
        <w:t> </w:t>
      </w:r>
    </w:p>
    <w:p w14:paraId="33221FC7" w14:textId="2ACB4448" w:rsidR="005A7685" w:rsidRDefault="002C02E8" w:rsidP="007D0C06">
      <w:pPr>
        <w:pStyle w:val="paragraph"/>
        <w:spacing w:before="0" w:beforeAutospacing="0" w:after="0" w:afterAutospacing="0" w:line="480" w:lineRule="auto"/>
        <w:contextualSpacing/>
        <w:textAlignment w:val="baseline"/>
        <w:rPr>
          <w:rStyle w:val="normaltextrun"/>
        </w:rPr>
      </w:pPr>
      <w:r>
        <w:rPr>
          <w:rStyle w:val="normaltextrun"/>
        </w:rPr>
        <w:t xml:space="preserve">In this step, </w:t>
      </w:r>
      <w:r w:rsidR="002D44EF">
        <w:rPr>
          <w:rStyle w:val="normaltextrun"/>
        </w:rPr>
        <w:t>I</w:t>
      </w:r>
      <w:r w:rsidR="006C1B50">
        <w:rPr>
          <w:rStyle w:val="normaltextrun"/>
        </w:rPr>
        <w:t xml:space="preserve"> </w:t>
      </w:r>
      <w:r w:rsidR="00F57C1D">
        <w:rPr>
          <w:rStyle w:val="normaltextrun"/>
        </w:rPr>
        <w:t xml:space="preserve">ran a simulation engine in MATLAB using </w:t>
      </w:r>
      <w:r w:rsidR="006E3710">
        <w:rPr>
          <w:rStyle w:val="normaltextrun"/>
        </w:rPr>
        <w:t>images from the</w:t>
      </w:r>
      <w:r w:rsidR="00F57C1D">
        <w:rPr>
          <w:rStyle w:val="normaltextrun"/>
        </w:rPr>
        <w:t xml:space="preserve"> places</w:t>
      </w:r>
      <w:r w:rsidR="00A34707">
        <w:rPr>
          <w:rStyle w:val="normaltextrun"/>
        </w:rPr>
        <w:t>365_standard</w:t>
      </w:r>
      <w:r w:rsidR="006E3710">
        <w:rPr>
          <w:rStyle w:val="normaltextrun"/>
        </w:rPr>
        <w:t xml:space="preserve"> and O</w:t>
      </w:r>
      <w:r w:rsidR="005F7255">
        <w:rPr>
          <w:rStyle w:val="normaltextrun"/>
        </w:rPr>
        <w:t>TIS</w:t>
      </w:r>
      <w:r w:rsidR="00F57C1D">
        <w:rPr>
          <w:rStyle w:val="normaltextrun"/>
        </w:rPr>
        <w:t xml:space="preserve"> dataset.</w:t>
      </w:r>
      <w:r w:rsidR="00EF4F89">
        <w:rPr>
          <w:rStyle w:val="normaltextrun"/>
        </w:rPr>
        <w:t xml:space="preserve"> I used the ground truths from this dataset to generate </w:t>
      </w:r>
      <w:r w:rsidR="00170E12">
        <w:rPr>
          <w:rStyle w:val="normaltextrun"/>
        </w:rPr>
        <w:t xml:space="preserve">10 frames </w:t>
      </w:r>
      <w:r w:rsidR="00F32710">
        <w:rPr>
          <w:rStyle w:val="normaltextrun"/>
        </w:rPr>
        <w:t>of distorted images</w:t>
      </w:r>
      <w:r w:rsidR="00BE06CB">
        <w:rPr>
          <w:rStyle w:val="normaltextrun"/>
        </w:rPr>
        <w:t xml:space="preserve"> as seen in figure</w:t>
      </w:r>
      <w:r w:rsidR="00F32710">
        <w:rPr>
          <w:rStyle w:val="normaltextrun"/>
        </w:rPr>
        <w:t>. When the dis</w:t>
      </w:r>
      <w:r w:rsidR="00F04BD3">
        <w:rPr>
          <w:rStyle w:val="normaltextrun"/>
        </w:rPr>
        <w:t xml:space="preserve">torted frames are </w:t>
      </w:r>
      <w:r w:rsidR="00753CB5">
        <w:rPr>
          <w:rStyle w:val="normaltextrun"/>
        </w:rPr>
        <w:t>combined</w:t>
      </w:r>
      <w:r w:rsidR="00EF22D8">
        <w:rPr>
          <w:rStyle w:val="normaltextrun"/>
        </w:rPr>
        <w:t xml:space="preserve"> as a video</w:t>
      </w:r>
      <w:r w:rsidR="00F04BD3">
        <w:rPr>
          <w:rStyle w:val="normaltextrun"/>
        </w:rPr>
        <w:t xml:space="preserve">, one can see the turbulence </w:t>
      </w:r>
      <w:r w:rsidR="00EF22D8">
        <w:rPr>
          <w:rStyle w:val="normaltextrun"/>
        </w:rPr>
        <w:t>flow generated.</w:t>
      </w:r>
      <w:r w:rsidR="00351BC3">
        <w:rPr>
          <w:rStyle w:val="normaltextrun"/>
        </w:rPr>
        <w:t xml:space="preserve"> The turbulence is achieved using image warping repe</w:t>
      </w:r>
      <w:r w:rsidR="00C04804">
        <w:rPr>
          <w:rStyle w:val="normaltextrun"/>
        </w:rPr>
        <w:t>titively</w:t>
      </w:r>
      <w:r w:rsidR="00E226A3">
        <w:rPr>
          <w:rStyle w:val="normaltextrun"/>
        </w:rPr>
        <w:t xml:space="preserve"> on </w:t>
      </w:r>
      <w:r w:rsidR="008E387D">
        <w:rPr>
          <w:rStyle w:val="normaltextrun"/>
        </w:rPr>
        <w:t>the</w:t>
      </w:r>
      <w:r w:rsidR="00E67EBB">
        <w:rPr>
          <w:rStyle w:val="normaltextrun"/>
        </w:rPr>
        <w:t xml:space="preserve"> </w:t>
      </w:r>
      <w:r w:rsidR="00A802A9">
        <w:rPr>
          <w:rStyle w:val="normaltextrun"/>
        </w:rPr>
        <w:t>input image</w:t>
      </w:r>
      <w:r w:rsidR="00C04804">
        <w:rPr>
          <w:rStyle w:val="normaltextrun"/>
        </w:rPr>
        <w:t xml:space="preserve">. The warp map and distorted frame is then saved to a </w:t>
      </w:r>
      <w:r w:rsidR="00826C88">
        <w:rPr>
          <w:rStyle w:val="normaltextrun"/>
        </w:rPr>
        <w:t>folder after each iteration.</w:t>
      </w:r>
    </w:p>
    <w:p w14:paraId="7A6C53DB" w14:textId="3339DFFF" w:rsidR="00B64E90" w:rsidRDefault="00B64E90" w:rsidP="007D0C06">
      <w:pPr>
        <w:pStyle w:val="paragraph"/>
        <w:spacing w:before="0" w:beforeAutospacing="0" w:after="0" w:afterAutospacing="0" w:line="480" w:lineRule="auto"/>
        <w:contextualSpacing/>
        <w:textAlignment w:val="baseline"/>
      </w:pPr>
    </w:p>
    <w:p w14:paraId="36343393" w14:textId="4BD0B2E5" w:rsidR="00CD1ABE" w:rsidRDefault="0038035E" w:rsidP="00CD1ABE">
      <w:pPr>
        <w:pStyle w:val="paragraph"/>
        <w:keepNext/>
        <w:spacing w:before="0" w:beforeAutospacing="0" w:after="0" w:afterAutospacing="0" w:line="480" w:lineRule="auto"/>
        <w:contextualSpacing/>
        <w:jc w:val="center"/>
        <w:textAlignment w:val="baseline"/>
      </w:pPr>
      <w:r>
        <w:rPr>
          <w:noProof/>
        </w:rPr>
        <w:drawing>
          <wp:inline distT="0" distB="0" distL="0" distR="0" wp14:anchorId="06F579E1" wp14:editId="7E93391B">
            <wp:extent cx="2438400" cy="2438400"/>
            <wp:effectExtent l="0" t="0" r="0" b="0"/>
            <wp:docPr id="40" name="Picture 40" descr="A lizard on a r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noProof/>
        </w:rPr>
        <w:drawing>
          <wp:inline distT="0" distB="0" distL="0" distR="0" wp14:anchorId="65382674" wp14:editId="41E332F3">
            <wp:extent cx="1524000" cy="1524000"/>
            <wp:effectExtent l="0" t="0" r="0" b="0"/>
            <wp:docPr id="42" name="Picture 42" descr="A building with many windo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9">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r>
        <w:rPr>
          <w:noProof/>
        </w:rPr>
        <w:drawing>
          <wp:inline distT="0" distB="0" distL="0" distR="0" wp14:anchorId="206BC85F" wp14:editId="5C3282F7">
            <wp:extent cx="1524000" cy="1524000"/>
            <wp:effectExtent l="0" t="0" r="0" b="0"/>
            <wp:docPr id="41" name="Picture 41" descr="A picture containing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0">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p>
    <w:p w14:paraId="017D6F82" w14:textId="69E926C5" w:rsidR="00CD1ABE" w:rsidRPr="00A90C53" w:rsidRDefault="00CD1ABE" w:rsidP="008A54F6">
      <w:pPr>
        <w:pStyle w:val="Caption"/>
        <w:jc w:val="center"/>
        <w:rPr>
          <w:rFonts w:ascii="Times New Roman" w:hAnsi="Times New Roman" w:cs="Times New Roman"/>
          <w:color w:val="000000" w:themeColor="text1"/>
          <w:sz w:val="24"/>
          <w:szCs w:val="24"/>
        </w:rPr>
      </w:pPr>
      <w:bookmarkStart w:id="71" w:name="_Toc75175642"/>
      <w:r w:rsidRPr="00A90C53">
        <w:rPr>
          <w:rFonts w:ascii="Times New Roman" w:hAnsi="Times New Roman" w:cs="Times New Roman"/>
          <w:color w:val="000000" w:themeColor="text1"/>
          <w:sz w:val="24"/>
          <w:szCs w:val="24"/>
        </w:rPr>
        <w:t xml:space="preserve">Figure </w:t>
      </w:r>
      <w:r w:rsidRPr="00A90C53">
        <w:rPr>
          <w:rFonts w:ascii="Times New Roman" w:hAnsi="Times New Roman" w:cs="Times New Roman"/>
          <w:color w:val="000000" w:themeColor="text1"/>
          <w:sz w:val="24"/>
          <w:szCs w:val="24"/>
        </w:rPr>
        <w:fldChar w:fldCharType="begin"/>
      </w:r>
      <w:r w:rsidRPr="00A90C53">
        <w:rPr>
          <w:rFonts w:ascii="Times New Roman" w:hAnsi="Times New Roman" w:cs="Times New Roman"/>
          <w:color w:val="000000" w:themeColor="text1"/>
          <w:sz w:val="24"/>
          <w:szCs w:val="24"/>
        </w:rPr>
        <w:instrText xml:space="preserve"> SEQ Figure \* ARABIC </w:instrText>
      </w:r>
      <w:r w:rsidRPr="00A90C53">
        <w:rPr>
          <w:rFonts w:ascii="Times New Roman" w:hAnsi="Times New Roman" w:cs="Times New Roman"/>
          <w:color w:val="000000" w:themeColor="text1"/>
          <w:sz w:val="24"/>
          <w:szCs w:val="24"/>
        </w:rPr>
        <w:fldChar w:fldCharType="separate"/>
      </w:r>
      <w:r w:rsidR="00117BC8">
        <w:rPr>
          <w:rFonts w:ascii="Times New Roman" w:hAnsi="Times New Roman" w:cs="Times New Roman"/>
          <w:noProof/>
          <w:color w:val="000000" w:themeColor="text1"/>
          <w:sz w:val="24"/>
          <w:szCs w:val="24"/>
        </w:rPr>
        <w:t>5</w:t>
      </w:r>
      <w:r w:rsidRPr="00A90C53">
        <w:rPr>
          <w:rFonts w:ascii="Times New Roman" w:hAnsi="Times New Roman" w:cs="Times New Roman"/>
          <w:color w:val="000000" w:themeColor="text1"/>
          <w:sz w:val="24"/>
          <w:szCs w:val="24"/>
        </w:rPr>
        <w:fldChar w:fldCharType="end"/>
      </w:r>
      <w:r w:rsidRPr="00A90C53">
        <w:rPr>
          <w:rFonts w:ascii="Times New Roman" w:hAnsi="Times New Roman" w:cs="Times New Roman"/>
          <w:color w:val="000000" w:themeColor="text1"/>
          <w:sz w:val="24"/>
          <w:szCs w:val="24"/>
        </w:rPr>
        <w:t>: Ground Truths/ Original Images</w:t>
      </w:r>
      <w:bookmarkEnd w:id="71"/>
    </w:p>
    <w:p w14:paraId="1713929B" w14:textId="77777777" w:rsidR="008A54F6" w:rsidRPr="008A54F6" w:rsidRDefault="008A54F6" w:rsidP="008A54F6"/>
    <w:p w14:paraId="1A26FB88" w14:textId="77777777" w:rsidR="008A54F6" w:rsidRDefault="0181CDFD" w:rsidP="008A54F6">
      <w:pPr>
        <w:pStyle w:val="paragraph"/>
        <w:keepNext/>
        <w:spacing w:before="0" w:beforeAutospacing="0" w:after="0" w:afterAutospacing="0" w:line="480" w:lineRule="auto"/>
        <w:contextualSpacing/>
        <w:jc w:val="center"/>
        <w:textAlignment w:val="baseline"/>
      </w:pPr>
      <w:r>
        <w:rPr>
          <w:noProof/>
        </w:rPr>
        <w:drawing>
          <wp:inline distT="0" distB="0" distL="0" distR="0" wp14:anchorId="1787D14E" wp14:editId="64CCD65B">
            <wp:extent cx="5943600" cy="2490470"/>
            <wp:effectExtent l="0" t="0" r="0" b="5080"/>
            <wp:docPr id="7" name="Picture 7" descr="Figure 5.1: Sample output of image frames with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14:paraId="648C4EAB" w14:textId="1AF06F01" w:rsidR="008A54F6" w:rsidRPr="00A90C53" w:rsidRDefault="008A54F6" w:rsidP="008A54F6">
      <w:pPr>
        <w:pStyle w:val="Caption"/>
        <w:jc w:val="center"/>
        <w:rPr>
          <w:rFonts w:ascii="Times New Roman" w:hAnsi="Times New Roman" w:cs="Times New Roman"/>
          <w:color w:val="000000" w:themeColor="text1"/>
          <w:sz w:val="24"/>
          <w:szCs w:val="24"/>
        </w:rPr>
      </w:pPr>
      <w:bookmarkStart w:id="72" w:name="_Toc75175643"/>
      <w:r w:rsidRPr="00A90C53">
        <w:rPr>
          <w:rFonts w:ascii="Times New Roman" w:hAnsi="Times New Roman" w:cs="Times New Roman"/>
          <w:color w:val="000000" w:themeColor="text1"/>
          <w:sz w:val="24"/>
          <w:szCs w:val="24"/>
        </w:rPr>
        <w:t xml:space="preserve">Figure </w:t>
      </w:r>
      <w:r w:rsidRPr="00A90C53">
        <w:rPr>
          <w:rFonts w:ascii="Times New Roman" w:hAnsi="Times New Roman" w:cs="Times New Roman"/>
          <w:color w:val="000000" w:themeColor="text1"/>
          <w:sz w:val="24"/>
          <w:szCs w:val="24"/>
        </w:rPr>
        <w:fldChar w:fldCharType="begin"/>
      </w:r>
      <w:r w:rsidRPr="00A90C53">
        <w:rPr>
          <w:rFonts w:ascii="Times New Roman" w:hAnsi="Times New Roman" w:cs="Times New Roman"/>
          <w:color w:val="000000" w:themeColor="text1"/>
          <w:sz w:val="24"/>
          <w:szCs w:val="24"/>
        </w:rPr>
        <w:instrText xml:space="preserve"> SEQ Figure \* ARABIC </w:instrText>
      </w:r>
      <w:r w:rsidRPr="00A90C53">
        <w:rPr>
          <w:rFonts w:ascii="Times New Roman" w:hAnsi="Times New Roman" w:cs="Times New Roman"/>
          <w:color w:val="000000" w:themeColor="text1"/>
          <w:sz w:val="24"/>
          <w:szCs w:val="24"/>
        </w:rPr>
        <w:fldChar w:fldCharType="separate"/>
      </w:r>
      <w:r w:rsidR="00117BC8">
        <w:rPr>
          <w:rFonts w:ascii="Times New Roman" w:hAnsi="Times New Roman" w:cs="Times New Roman"/>
          <w:noProof/>
          <w:color w:val="000000" w:themeColor="text1"/>
          <w:sz w:val="24"/>
          <w:szCs w:val="24"/>
        </w:rPr>
        <w:t>6</w:t>
      </w:r>
      <w:r w:rsidRPr="00A90C53">
        <w:rPr>
          <w:rFonts w:ascii="Times New Roman" w:hAnsi="Times New Roman" w:cs="Times New Roman"/>
          <w:color w:val="000000" w:themeColor="text1"/>
          <w:sz w:val="24"/>
          <w:szCs w:val="24"/>
        </w:rPr>
        <w:fldChar w:fldCharType="end"/>
      </w:r>
      <w:r w:rsidRPr="00A90C53">
        <w:rPr>
          <w:rFonts w:ascii="Times New Roman" w:hAnsi="Times New Roman" w:cs="Times New Roman"/>
          <w:color w:val="000000" w:themeColor="text1"/>
          <w:sz w:val="24"/>
          <w:szCs w:val="24"/>
        </w:rPr>
        <w:t>: Sample output of image frames with turbulence</w:t>
      </w:r>
      <w:bookmarkEnd w:id="72"/>
    </w:p>
    <w:p w14:paraId="1D92564E" w14:textId="791723E7" w:rsidR="00313C21" w:rsidRDefault="00313C21" w:rsidP="00313C21">
      <w:pPr>
        <w:pStyle w:val="paragraph"/>
        <w:spacing w:before="0" w:beforeAutospacing="0" w:after="0" w:afterAutospacing="0" w:line="480" w:lineRule="auto"/>
        <w:contextualSpacing/>
        <w:jc w:val="center"/>
        <w:textAlignment w:val="baseline"/>
        <w:rPr>
          <w:rStyle w:val="normaltextrun"/>
        </w:rPr>
      </w:pPr>
    </w:p>
    <w:p w14:paraId="688269AF" w14:textId="77777777" w:rsidR="00384A87" w:rsidRDefault="00384A87" w:rsidP="007D0C06">
      <w:pPr>
        <w:pStyle w:val="paragraph"/>
        <w:spacing w:before="0" w:beforeAutospacing="0" w:after="0" w:afterAutospacing="0" w:line="480" w:lineRule="auto"/>
        <w:contextualSpacing/>
        <w:textAlignment w:val="baseline"/>
        <w:rPr>
          <w:rStyle w:val="normaltextrun"/>
        </w:rPr>
      </w:pPr>
    </w:p>
    <w:p w14:paraId="15ED7AC3" w14:textId="77777777" w:rsidR="00923EA5" w:rsidRDefault="000370AE" w:rsidP="00923EA5">
      <w:pPr>
        <w:pStyle w:val="paragraph"/>
        <w:keepNext/>
        <w:spacing w:before="0" w:beforeAutospacing="0" w:after="0" w:afterAutospacing="0" w:line="480" w:lineRule="auto"/>
        <w:contextualSpacing/>
        <w:textAlignment w:val="baseline"/>
      </w:pPr>
      <w:r>
        <w:rPr>
          <w:noProof/>
        </w:rPr>
        <w:drawing>
          <wp:inline distT="0" distB="0" distL="0" distR="0" wp14:anchorId="4DBCE21A" wp14:editId="26AC1281">
            <wp:extent cx="5943600" cy="2439035"/>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625E832A" w14:textId="306C53DB" w:rsidR="00097598" w:rsidRPr="00923EA5" w:rsidRDefault="00923EA5" w:rsidP="00923EA5">
      <w:pPr>
        <w:pStyle w:val="Caption"/>
        <w:jc w:val="center"/>
        <w:rPr>
          <w:rStyle w:val="normaltextrun"/>
          <w:rFonts w:ascii="Times New Roman" w:hAnsi="Times New Roman" w:cs="Times New Roman"/>
          <w:sz w:val="24"/>
          <w:szCs w:val="24"/>
        </w:rPr>
      </w:pPr>
      <w:bookmarkStart w:id="73" w:name="_Toc75175644"/>
      <w:r w:rsidRPr="00923EA5">
        <w:rPr>
          <w:rFonts w:ascii="Times New Roman" w:hAnsi="Times New Roman" w:cs="Times New Roman"/>
          <w:sz w:val="24"/>
          <w:szCs w:val="24"/>
        </w:rPr>
        <w:t xml:space="preserve">Figure </w:t>
      </w:r>
      <w:r w:rsidRPr="00923EA5">
        <w:rPr>
          <w:rFonts w:ascii="Times New Roman" w:hAnsi="Times New Roman" w:cs="Times New Roman"/>
          <w:sz w:val="24"/>
          <w:szCs w:val="24"/>
        </w:rPr>
        <w:fldChar w:fldCharType="begin"/>
      </w:r>
      <w:r w:rsidRPr="00923EA5">
        <w:rPr>
          <w:rFonts w:ascii="Times New Roman" w:hAnsi="Times New Roman" w:cs="Times New Roman"/>
          <w:sz w:val="24"/>
          <w:szCs w:val="24"/>
        </w:rPr>
        <w:instrText xml:space="preserve"> SEQ Figure \* ARABIC </w:instrText>
      </w:r>
      <w:r w:rsidRPr="00923EA5">
        <w:rPr>
          <w:rFonts w:ascii="Times New Roman" w:hAnsi="Times New Roman" w:cs="Times New Roman"/>
          <w:sz w:val="24"/>
          <w:szCs w:val="24"/>
        </w:rPr>
        <w:fldChar w:fldCharType="separate"/>
      </w:r>
      <w:r w:rsidR="00117BC8">
        <w:rPr>
          <w:rFonts w:ascii="Times New Roman" w:hAnsi="Times New Roman" w:cs="Times New Roman"/>
          <w:noProof/>
          <w:sz w:val="24"/>
          <w:szCs w:val="24"/>
        </w:rPr>
        <w:t>7</w:t>
      </w:r>
      <w:r w:rsidRPr="00923EA5">
        <w:rPr>
          <w:rFonts w:ascii="Times New Roman" w:hAnsi="Times New Roman" w:cs="Times New Roman"/>
          <w:sz w:val="24"/>
          <w:szCs w:val="24"/>
        </w:rPr>
        <w:fldChar w:fldCharType="end"/>
      </w:r>
      <w:r w:rsidRPr="00923EA5">
        <w:rPr>
          <w:rFonts w:ascii="Times New Roman" w:hAnsi="Times New Roman" w:cs="Times New Roman"/>
          <w:sz w:val="24"/>
          <w:szCs w:val="24"/>
        </w:rPr>
        <w:t>: Sample output of image frames with turbulence</w:t>
      </w:r>
      <w:bookmarkEnd w:id="73"/>
    </w:p>
    <w:p w14:paraId="29965ECF" w14:textId="6BC06B68" w:rsidR="00313C21" w:rsidRDefault="00313C21" w:rsidP="00313C21">
      <w:pPr>
        <w:pStyle w:val="paragraph"/>
        <w:spacing w:before="0" w:beforeAutospacing="0" w:after="0" w:afterAutospacing="0" w:line="480" w:lineRule="auto"/>
        <w:contextualSpacing/>
        <w:jc w:val="center"/>
        <w:textAlignment w:val="baseline"/>
        <w:rPr>
          <w:rStyle w:val="normaltextrun"/>
        </w:rPr>
      </w:pPr>
    </w:p>
    <w:p w14:paraId="6A891FD0" w14:textId="77777777" w:rsidR="00313C21" w:rsidRDefault="00313C21" w:rsidP="007D0C06">
      <w:pPr>
        <w:pStyle w:val="paragraph"/>
        <w:spacing w:before="0" w:beforeAutospacing="0" w:after="0" w:afterAutospacing="0" w:line="480" w:lineRule="auto"/>
        <w:contextualSpacing/>
        <w:textAlignment w:val="baseline"/>
        <w:rPr>
          <w:rStyle w:val="normaltextrun"/>
        </w:rPr>
      </w:pPr>
    </w:p>
    <w:p w14:paraId="58F21CDC" w14:textId="77777777" w:rsidR="00923EA5" w:rsidRDefault="001F5FE4" w:rsidP="00923EA5">
      <w:pPr>
        <w:pStyle w:val="paragraph"/>
        <w:keepNext/>
        <w:spacing w:before="0" w:beforeAutospacing="0" w:after="0" w:afterAutospacing="0" w:line="480" w:lineRule="auto"/>
        <w:contextualSpacing/>
        <w:textAlignment w:val="baseline"/>
      </w:pPr>
      <w:r>
        <w:rPr>
          <w:noProof/>
        </w:rPr>
        <w:drawing>
          <wp:inline distT="0" distB="0" distL="0" distR="0" wp14:anchorId="4747F57C" wp14:editId="27C78964">
            <wp:extent cx="5943600" cy="2439035"/>
            <wp:effectExtent l="0" t="0" r="0" b="0"/>
            <wp:docPr id="39" name="Picture 39" descr="A picture containing text, electronics, keyboard,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3">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5EFF145D" w14:textId="750A9233" w:rsidR="001F5FE4" w:rsidRDefault="00923EA5" w:rsidP="00186D1B">
      <w:pPr>
        <w:pStyle w:val="Caption"/>
        <w:jc w:val="center"/>
        <w:rPr>
          <w:rStyle w:val="normaltextrun"/>
        </w:rPr>
      </w:pPr>
      <w:bookmarkStart w:id="74" w:name="_Toc75175645"/>
      <w:r w:rsidRPr="00A90C53">
        <w:rPr>
          <w:rFonts w:ascii="Times New Roman" w:hAnsi="Times New Roman" w:cs="Times New Roman"/>
          <w:sz w:val="24"/>
          <w:szCs w:val="24"/>
        </w:rPr>
        <w:t xml:space="preserve">Figure </w:t>
      </w:r>
      <w:r w:rsidRPr="00A90C53">
        <w:rPr>
          <w:rFonts w:ascii="Times New Roman" w:hAnsi="Times New Roman" w:cs="Times New Roman"/>
          <w:sz w:val="24"/>
          <w:szCs w:val="24"/>
        </w:rPr>
        <w:fldChar w:fldCharType="begin"/>
      </w:r>
      <w:r w:rsidRPr="00A90C53">
        <w:rPr>
          <w:rFonts w:ascii="Times New Roman" w:hAnsi="Times New Roman" w:cs="Times New Roman"/>
          <w:sz w:val="24"/>
          <w:szCs w:val="24"/>
        </w:rPr>
        <w:instrText xml:space="preserve"> SEQ Figure \* ARABIC </w:instrText>
      </w:r>
      <w:r w:rsidRPr="00A90C53">
        <w:rPr>
          <w:rFonts w:ascii="Times New Roman" w:hAnsi="Times New Roman" w:cs="Times New Roman"/>
          <w:sz w:val="24"/>
          <w:szCs w:val="24"/>
        </w:rPr>
        <w:fldChar w:fldCharType="separate"/>
      </w:r>
      <w:r w:rsidR="00117BC8">
        <w:rPr>
          <w:rFonts w:ascii="Times New Roman" w:hAnsi="Times New Roman" w:cs="Times New Roman"/>
          <w:noProof/>
          <w:sz w:val="24"/>
          <w:szCs w:val="24"/>
        </w:rPr>
        <w:t>8</w:t>
      </w:r>
      <w:r w:rsidRPr="00A90C53">
        <w:rPr>
          <w:rFonts w:ascii="Times New Roman" w:hAnsi="Times New Roman" w:cs="Times New Roman"/>
          <w:sz w:val="24"/>
          <w:szCs w:val="24"/>
        </w:rPr>
        <w:fldChar w:fldCharType="end"/>
      </w:r>
      <w:r w:rsidRPr="00A90C53">
        <w:rPr>
          <w:rFonts w:ascii="Times New Roman" w:hAnsi="Times New Roman" w:cs="Times New Roman"/>
          <w:sz w:val="24"/>
          <w:szCs w:val="24"/>
        </w:rPr>
        <w:t xml:space="preserve">: </w:t>
      </w:r>
      <w:r w:rsidR="00A90C53">
        <w:rPr>
          <w:rFonts w:ascii="Times New Roman" w:hAnsi="Times New Roman" w:cs="Times New Roman"/>
          <w:sz w:val="24"/>
          <w:szCs w:val="24"/>
        </w:rPr>
        <w:t>Ten</w:t>
      </w:r>
      <w:r w:rsidRPr="00A90C53">
        <w:rPr>
          <w:rFonts w:ascii="Times New Roman" w:hAnsi="Times New Roman" w:cs="Times New Roman"/>
          <w:sz w:val="24"/>
          <w:szCs w:val="24"/>
        </w:rPr>
        <w:t xml:space="preserve"> selected frames that shows air turbulence</w:t>
      </w:r>
      <w:r w:rsidRPr="00860077">
        <w:t>.</w:t>
      </w:r>
      <w:bookmarkEnd w:id="74"/>
    </w:p>
    <w:p w14:paraId="1F0F29FD" w14:textId="2ED503D5" w:rsidR="00753CB5" w:rsidRDefault="00753CB5" w:rsidP="3DDC0C22">
      <w:pPr>
        <w:pStyle w:val="paragraph"/>
        <w:spacing w:before="0" w:beforeAutospacing="0" w:after="0" w:afterAutospacing="0" w:line="480" w:lineRule="auto"/>
        <w:rPr>
          <w:rStyle w:val="normaltextrun"/>
        </w:rPr>
      </w:pPr>
      <w:del w:id="75" w:author="Guest User" w:date="2021-06-22T16:34:00Z">
        <w:r w:rsidRPr="3DDC0C22" w:rsidDel="3DDC0C22">
          <w:rPr>
            <w:rStyle w:val="normaltextrun"/>
          </w:rPr>
          <w:delText xml:space="preserve">Step 2: </w:delText>
        </w:r>
      </w:del>
      <w:ins w:id="76" w:author="Guest User" w:date="2021-06-22T16:34:00Z">
        <w:r w:rsidR="3DDC0C22" w:rsidRPr="3DDC0C22">
          <w:rPr>
            <w:rStyle w:val="normaltextrun"/>
          </w:rPr>
          <w:t>3.2 Geometric distortion removal</w:t>
        </w:r>
      </w:ins>
    </w:p>
    <w:p w14:paraId="043BC35E" w14:textId="56A4DD71" w:rsidR="00FB2BC3" w:rsidRDefault="00C81C78" w:rsidP="007D0C06">
      <w:pPr>
        <w:pStyle w:val="paragraph"/>
        <w:spacing w:before="0" w:beforeAutospacing="0" w:after="0" w:afterAutospacing="0" w:line="480" w:lineRule="auto"/>
        <w:contextualSpacing/>
        <w:textAlignment w:val="baseline"/>
      </w:pPr>
      <w:r>
        <w:t>In this step</w:t>
      </w:r>
      <w:r w:rsidR="00ED0E72">
        <w:t xml:space="preserve">, the </w:t>
      </w:r>
      <w:r w:rsidR="00C815E2">
        <w:t xml:space="preserve">output of </w:t>
      </w:r>
      <w:r w:rsidR="00ED0E72">
        <w:t xml:space="preserve">distorted images from </w:t>
      </w:r>
      <w:r w:rsidR="00F67541">
        <w:t>step 1 serve</w:t>
      </w:r>
      <w:r w:rsidR="00F953FB">
        <w:t>s</w:t>
      </w:r>
      <w:r w:rsidR="00F67541">
        <w:t xml:space="preserve"> as input for the unsupervised network</w:t>
      </w:r>
      <w:r w:rsidR="00F125DD">
        <w:t xml:space="preserve">. </w:t>
      </w:r>
      <w:r w:rsidR="00C15EE8">
        <w:t xml:space="preserve">The goal of this section is to recover </w:t>
      </w:r>
      <w:r w:rsidR="00CE468D">
        <w:t xml:space="preserve">a latent distortion free image </w:t>
      </w:r>
      <w:r w:rsidR="00F953FB">
        <w:t>that has zero to no turbulence.</w:t>
      </w:r>
      <w:r w:rsidR="00800E3D">
        <w:t xml:space="preserve"> This goal is achieved by</w:t>
      </w:r>
      <w:r w:rsidR="00A91AAC">
        <w:t xml:space="preserve"> utilizing</w:t>
      </w:r>
      <w:r w:rsidR="00800E3D">
        <w:t xml:space="preserve"> </w:t>
      </w:r>
      <w:r w:rsidR="00350153">
        <w:t>two sub-network</w:t>
      </w:r>
      <w:r w:rsidR="002B054E">
        <w:t>s</w:t>
      </w:r>
      <w:r w:rsidR="009D060C">
        <w:t>,</w:t>
      </w:r>
      <w:r w:rsidR="004926CC">
        <w:t xml:space="preserve"> a grid deformer and Image generator,</w:t>
      </w:r>
      <w:r w:rsidR="00350153">
        <w:t xml:space="preserve"> </w:t>
      </w:r>
      <w:r w:rsidR="00A91AAC">
        <w:t xml:space="preserve">into the main neural network </w:t>
      </w:r>
      <w:r w:rsidR="00350153">
        <w:t>[</w:t>
      </w:r>
      <w:r w:rsidR="00041527">
        <w:t>Li et al</w:t>
      </w:r>
      <w:r w:rsidR="00350153">
        <w:t>]</w:t>
      </w:r>
      <w:r w:rsidR="00041527">
        <w:t>.</w:t>
      </w:r>
      <w:r w:rsidR="009D060C">
        <w:t xml:space="preserve"> </w:t>
      </w:r>
      <w:r w:rsidR="00BF04A1">
        <w:t xml:space="preserve">The </w:t>
      </w:r>
      <w:r w:rsidR="00B61352">
        <w:t xml:space="preserve">grid deformer </w:t>
      </w:r>
      <w:r w:rsidR="00CB0F8B">
        <w:t>deforms a uniform sampled straight grid by estimating the distortion</w:t>
      </w:r>
      <w:r w:rsidR="00D82711">
        <w:t xml:space="preserve"> field of the captured frames and generates a deformed grid</w:t>
      </w:r>
      <w:r w:rsidR="009A14B9">
        <w:t xml:space="preserve">. </w:t>
      </w:r>
      <w:r w:rsidR="00724104">
        <w:t>The Image generator then receives the deformed gri</w:t>
      </w:r>
      <w:r w:rsidR="00500363">
        <w:t>ds as a parameter and maps it to</w:t>
      </w:r>
      <w:r w:rsidR="004878F7">
        <w:t xml:space="preserve"> </w:t>
      </w:r>
      <w:r w:rsidR="0088142C">
        <w:t>the correspondi</w:t>
      </w:r>
      <w:r w:rsidR="001D3D60">
        <w:t xml:space="preserve">ng image frame. Once the image </w:t>
      </w:r>
      <w:r w:rsidR="004D6D60">
        <w:t>depicts a uniform grid then we see that a</w:t>
      </w:r>
      <w:r w:rsidR="00F444D2">
        <w:t xml:space="preserve"> distortion free image has been created.</w:t>
      </w:r>
    </w:p>
    <w:p w14:paraId="0DD0279F" w14:textId="058CC400" w:rsidR="00822A4F" w:rsidRDefault="00822A4F" w:rsidP="007D0C06">
      <w:pPr>
        <w:pStyle w:val="paragraph"/>
        <w:spacing w:before="0" w:beforeAutospacing="0" w:after="0" w:afterAutospacing="0" w:line="480" w:lineRule="auto"/>
        <w:contextualSpacing/>
        <w:textAlignment w:val="baselin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3EA5" w14:paraId="17D693A5" w14:textId="77777777" w:rsidTr="75B73AE5">
        <w:tc>
          <w:tcPr>
            <w:tcW w:w="9350" w:type="dxa"/>
          </w:tcPr>
          <w:p w14:paraId="719EBE7D" w14:textId="77777777" w:rsidR="00923EA5" w:rsidRDefault="00923EA5" w:rsidP="007D0C06">
            <w:pPr>
              <w:pStyle w:val="paragraph"/>
              <w:spacing w:before="0" w:beforeAutospacing="0" w:after="0" w:afterAutospacing="0" w:line="480" w:lineRule="auto"/>
              <w:contextualSpacing/>
              <w:textAlignment w:val="baseline"/>
              <w:rPr>
                <w:noProof/>
              </w:rPr>
            </w:pPr>
          </w:p>
          <w:p w14:paraId="7134F637" w14:textId="383F5B4F" w:rsidR="00923EA5" w:rsidRDefault="00923EA5" w:rsidP="00923EA5">
            <w:pPr>
              <w:pStyle w:val="paragraph"/>
              <w:keepNext/>
              <w:spacing w:before="0" w:beforeAutospacing="0" w:after="0" w:afterAutospacing="0" w:line="480" w:lineRule="auto"/>
              <w:contextualSpacing/>
              <w:textAlignment w:val="baseline"/>
            </w:pPr>
            <w:r>
              <w:rPr>
                <w:noProof/>
              </w:rPr>
              <w:drawing>
                <wp:inline distT="0" distB="0" distL="0" distR="0" wp14:anchorId="5125F2A2" wp14:editId="58BEB4DE">
                  <wp:extent cx="1485900" cy="1485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4">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inline>
              </w:drawing>
            </w:r>
            <w:r w:rsidR="75B73AE5" w:rsidRPr="75B73AE5">
              <w:rPr>
                <w:noProof/>
              </w:rPr>
              <w:t xml:space="preserve">           </w:t>
            </w:r>
            <w:r>
              <w:rPr>
                <w:noProof/>
              </w:rPr>
              <w:drawing>
                <wp:inline distT="0" distB="0" distL="0" distR="0" wp14:anchorId="431DF6DE" wp14:editId="607A65C7">
                  <wp:extent cx="1485900" cy="148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inline>
              </w:drawing>
            </w:r>
            <w:r w:rsidR="75B73AE5" w:rsidRPr="75B73AE5">
              <w:rPr>
                <w:noProof/>
              </w:rPr>
              <w:t xml:space="preserve">                 </w:t>
            </w:r>
            <w:r>
              <w:rPr>
                <w:noProof/>
              </w:rPr>
              <w:drawing>
                <wp:inline distT="0" distB="0" distL="0" distR="0" wp14:anchorId="30D43DED" wp14:editId="7626DF48">
                  <wp:extent cx="1438275" cy="1438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6">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tc>
      </w:tr>
    </w:tbl>
    <w:p w14:paraId="1753D573" w14:textId="13231470" w:rsidR="00923EA5" w:rsidRPr="00BD032D" w:rsidRDefault="00923EA5" w:rsidP="00BD032D">
      <w:pPr>
        <w:pStyle w:val="Caption"/>
        <w:jc w:val="center"/>
        <w:rPr>
          <w:rFonts w:ascii="Times New Roman" w:hAnsi="Times New Roman" w:cs="Times New Roman"/>
          <w:sz w:val="24"/>
          <w:szCs w:val="24"/>
        </w:rPr>
      </w:pPr>
      <w:bookmarkStart w:id="77" w:name="_Toc75175646"/>
      <w:r w:rsidRPr="00BD032D">
        <w:rPr>
          <w:rFonts w:ascii="Times New Roman" w:hAnsi="Times New Roman" w:cs="Times New Roman"/>
          <w:sz w:val="24"/>
          <w:szCs w:val="24"/>
        </w:rPr>
        <w:t xml:space="preserve">Figure </w:t>
      </w:r>
      <w:r w:rsidRPr="00BD032D">
        <w:rPr>
          <w:rFonts w:ascii="Times New Roman" w:hAnsi="Times New Roman" w:cs="Times New Roman"/>
          <w:sz w:val="24"/>
          <w:szCs w:val="24"/>
        </w:rPr>
        <w:fldChar w:fldCharType="begin"/>
      </w:r>
      <w:r w:rsidRPr="00BD032D">
        <w:rPr>
          <w:rFonts w:ascii="Times New Roman" w:hAnsi="Times New Roman" w:cs="Times New Roman"/>
          <w:sz w:val="24"/>
          <w:szCs w:val="24"/>
        </w:rPr>
        <w:instrText xml:space="preserve"> SEQ Figure \* ARABIC </w:instrText>
      </w:r>
      <w:r w:rsidRPr="00BD032D">
        <w:rPr>
          <w:rFonts w:ascii="Times New Roman" w:hAnsi="Times New Roman" w:cs="Times New Roman"/>
          <w:sz w:val="24"/>
          <w:szCs w:val="24"/>
        </w:rPr>
        <w:fldChar w:fldCharType="separate"/>
      </w:r>
      <w:r w:rsidR="00117BC8">
        <w:rPr>
          <w:rFonts w:ascii="Times New Roman" w:hAnsi="Times New Roman" w:cs="Times New Roman"/>
          <w:noProof/>
          <w:sz w:val="24"/>
          <w:szCs w:val="24"/>
        </w:rPr>
        <w:t>9</w:t>
      </w:r>
      <w:r w:rsidRPr="00BD032D">
        <w:rPr>
          <w:rFonts w:ascii="Times New Roman" w:hAnsi="Times New Roman" w:cs="Times New Roman"/>
          <w:sz w:val="24"/>
          <w:szCs w:val="24"/>
        </w:rPr>
        <w:fldChar w:fldCharType="end"/>
      </w:r>
      <w:r w:rsidRPr="00BD032D">
        <w:rPr>
          <w:rFonts w:ascii="Times New Roman" w:hAnsi="Times New Roman" w:cs="Times New Roman"/>
          <w:sz w:val="24"/>
          <w:szCs w:val="24"/>
        </w:rPr>
        <w:t>:Distortion Free Image</w:t>
      </w:r>
      <w:bookmarkEnd w:id="77"/>
    </w:p>
    <w:p w14:paraId="2ABBDAA3" w14:textId="6DA0A065" w:rsidR="00925734" w:rsidRDefault="00FB2BC3" w:rsidP="3DDC0C22">
      <w:pPr>
        <w:pStyle w:val="paragraph"/>
        <w:spacing w:before="0" w:beforeAutospacing="0" w:after="0" w:afterAutospacing="0" w:line="480" w:lineRule="auto"/>
        <w:rPr>
          <w:del w:id="78" w:author="Guest User" w:date="2021-06-22T16:38:00Z"/>
        </w:rPr>
      </w:pPr>
      <w:del w:id="79" w:author="Guest User" w:date="2021-06-22T16:35:00Z">
        <w:r w:rsidDel="3DDC0C22">
          <w:delText>Step 3</w:delText>
        </w:r>
      </w:del>
      <w:ins w:id="80" w:author="Guest User" w:date="2021-06-22T16:38:00Z">
        <w:r w:rsidR="3DDC0C22">
          <w:t xml:space="preserve">3.3 Image deblurring </w:t>
        </w:r>
      </w:ins>
    </w:p>
    <w:p w14:paraId="3B87DB14" w14:textId="17B4E0DB" w:rsidR="00381E3D" w:rsidRDefault="002600B5" w:rsidP="007D0C06">
      <w:pPr>
        <w:pStyle w:val="paragraph"/>
        <w:spacing w:before="0" w:beforeAutospacing="0" w:after="0" w:afterAutospacing="0" w:line="480" w:lineRule="auto"/>
        <w:contextualSpacing/>
        <w:textAlignment w:val="baseline"/>
      </w:pPr>
      <w:r>
        <w:t>The issue with the distortion free images is that i</w:t>
      </w:r>
      <w:r w:rsidR="00C170AD">
        <w:t>t</w:t>
      </w:r>
      <w:r>
        <w:t xml:space="preserve"> suffers some blur</w:t>
      </w:r>
      <w:r w:rsidR="00C170AD">
        <w:t xml:space="preserve"> and noise due to the turbulence corruption</w:t>
      </w:r>
      <w:r>
        <w:t xml:space="preserve">. </w:t>
      </w:r>
      <w:r w:rsidR="00760628">
        <w:t>To restore the image to</w:t>
      </w:r>
      <w:r w:rsidR="007B50BD">
        <w:t xml:space="preserve"> visually look as sharp or sharper than its ground truths, </w:t>
      </w:r>
      <w:r w:rsidR="007F10AB">
        <w:t xml:space="preserve">I explored three main deblurring techniques using traditional methods and deep learning. </w:t>
      </w:r>
      <w:r w:rsidR="00E75A50">
        <w:t xml:space="preserve">In the next section I will be </w:t>
      </w:r>
      <w:r w:rsidR="000E1218">
        <w:t xml:space="preserve">explaining the methods used and making comparative analysis </w:t>
      </w:r>
      <w:r w:rsidR="004E55E2">
        <w:t>on the results achieved.</w:t>
      </w:r>
    </w:p>
    <w:p w14:paraId="69380AEA" w14:textId="406DE227" w:rsidR="00BF2BC6" w:rsidRDefault="00C170AD" w:rsidP="007D0C06">
      <w:pPr>
        <w:pStyle w:val="paragraph"/>
        <w:spacing w:before="0" w:beforeAutospacing="0" w:after="0" w:afterAutospacing="0" w:line="480" w:lineRule="auto"/>
        <w:contextualSpacing/>
        <w:textAlignment w:val="baseline"/>
        <w:rPr>
          <w:b/>
          <w:bCs/>
          <w:sz w:val="32"/>
          <w:szCs w:val="32"/>
        </w:rPr>
      </w:pPr>
      <w:r>
        <w:rPr>
          <w:b/>
          <w:bCs/>
          <w:sz w:val="32"/>
          <w:szCs w:val="32"/>
        </w:rPr>
        <w:t xml:space="preserve">Method 1: </w:t>
      </w:r>
      <w:r w:rsidR="00703DA4">
        <w:rPr>
          <w:b/>
          <w:bCs/>
          <w:sz w:val="32"/>
          <w:szCs w:val="32"/>
        </w:rPr>
        <w:t xml:space="preserve">Fast </w:t>
      </w:r>
      <w:r w:rsidR="009862C6">
        <w:rPr>
          <w:b/>
          <w:bCs/>
          <w:sz w:val="32"/>
          <w:szCs w:val="32"/>
        </w:rPr>
        <w:t>Image Deconvolution Using Hyper Laplacian Prior</w:t>
      </w:r>
    </w:p>
    <w:p w14:paraId="2CBFD887" w14:textId="681EAD85" w:rsidR="00923EA5" w:rsidRDefault="75B73AE5" w:rsidP="00AF038B">
      <w:pPr>
        <w:pStyle w:val="paragraph"/>
        <w:spacing w:before="0" w:beforeAutospacing="0" w:after="0" w:afterAutospacing="0" w:line="480" w:lineRule="auto"/>
        <w:contextualSpacing/>
        <w:jc w:val="center"/>
        <w:textAlignment w:val="baseline"/>
      </w:pPr>
      <w:r>
        <w:t>The algorithm used in this method was proposed by Bai et al and the code can be found on Github (</w:t>
      </w:r>
      <w:hyperlink r:id="rId27">
        <w:r w:rsidRPr="75B73AE5">
          <w:rPr>
            <w:rStyle w:val="Hyperlink"/>
          </w:rPr>
          <w:t>https://github.com/BYchao100/Graph-Based-Blind-Image-Deblurring</w:t>
        </w:r>
      </w:hyperlink>
      <w:r>
        <w:t>). It handles both noise and blur, however explored only parameters for deblurring. Bai et al presents a blind gaussian deblurring algorithm using accelerated graph spectral filtering for kernel estimation and hyper Laplacian priors for image restoration[16]. The best results on our chosen dataset are shown in figure 6. The Algorithm for this method is split into two: blur kernel estimation and restored skeleton image x. The sizes of the input image used ranges from 1024 by 1024 to 120 by 120. Since the blur kernel is unknown, It becomes a blind deconvolution problem and a kernel estimation is derived. Once a blur kernel is derived, it becomes a non-blind deblurring problem with the only unknown as the latent image. Hyper Laplacian Priors method is then utilized to solve the final output. For each input, I changed the parameters of the kernel size until a visibly desired deblurred output is generated. The code was built and ran on MATLAB.</w:t>
      </w:r>
      <w:r w:rsidR="004170B2">
        <w:rPr>
          <w:noProof/>
        </w:rPr>
        <w:drawing>
          <wp:inline distT="0" distB="0" distL="0" distR="0" wp14:anchorId="7BFE1C8B" wp14:editId="1CF4EE1C">
            <wp:extent cx="4943475" cy="5753098"/>
            <wp:effectExtent l="0" t="0" r="0" b="0"/>
            <wp:docPr id="1" name="Picture 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943475" cy="5753098"/>
                    </a:xfrm>
                    <a:prstGeom prst="rect">
                      <a:avLst/>
                    </a:prstGeom>
                  </pic:spPr>
                </pic:pic>
              </a:graphicData>
            </a:graphic>
          </wp:inline>
        </w:drawing>
      </w:r>
    </w:p>
    <w:p w14:paraId="27A9B624" w14:textId="67ECCE53" w:rsidR="00923EA5" w:rsidRPr="00BD032D" w:rsidRDefault="00923EA5" w:rsidP="00BD032D">
      <w:pPr>
        <w:pStyle w:val="Caption"/>
        <w:jc w:val="center"/>
        <w:rPr>
          <w:rFonts w:ascii="Times New Roman" w:hAnsi="Times New Roman" w:cs="Times New Roman"/>
          <w:sz w:val="24"/>
          <w:szCs w:val="24"/>
        </w:rPr>
      </w:pPr>
      <w:bookmarkStart w:id="81" w:name="_Toc75175647"/>
      <w:r w:rsidRPr="00BD032D">
        <w:rPr>
          <w:rFonts w:ascii="Times New Roman" w:hAnsi="Times New Roman" w:cs="Times New Roman"/>
          <w:sz w:val="24"/>
          <w:szCs w:val="24"/>
        </w:rPr>
        <w:t xml:space="preserve">Figure </w:t>
      </w:r>
      <w:r w:rsidRPr="00BD032D">
        <w:rPr>
          <w:rFonts w:ascii="Times New Roman" w:hAnsi="Times New Roman" w:cs="Times New Roman"/>
          <w:sz w:val="24"/>
          <w:szCs w:val="24"/>
        </w:rPr>
        <w:fldChar w:fldCharType="begin"/>
      </w:r>
      <w:r w:rsidRPr="00BD032D">
        <w:rPr>
          <w:rFonts w:ascii="Times New Roman" w:hAnsi="Times New Roman" w:cs="Times New Roman"/>
          <w:sz w:val="24"/>
          <w:szCs w:val="24"/>
        </w:rPr>
        <w:instrText xml:space="preserve"> SEQ Figure \* ARABIC </w:instrText>
      </w:r>
      <w:r w:rsidRPr="00BD032D">
        <w:rPr>
          <w:rFonts w:ascii="Times New Roman" w:hAnsi="Times New Roman" w:cs="Times New Roman"/>
          <w:sz w:val="24"/>
          <w:szCs w:val="24"/>
        </w:rPr>
        <w:fldChar w:fldCharType="separate"/>
      </w:r>
      <w:r w:rsidR="00117BC8">
        <w:rPr>
          <w:rFonts w:ascii="Times New Roman" w:hAnsi="Times New Roman" w:cs="Times New Roman"/>
          <w:noProof/>
          <w:sz w:val="24"/>
          <w:szCs w:val="24"/>
        </w:rPr>
        <w:t>10</w:t>
      </w:r>
      <w:r w:rsidRPr="00BD032D">
        <w:rPr>
          <w:rFonts w:ascii="Times New Roman" w:hAnsi="Times New Roman" w:cs="Times New Roman"/>
          <w:sz w:val="24"/>
          <w:szCs w:val="24"/>
        </w:rPr>
        <w:fldChar w:fldCharType="end"/>
      </w:r>
      <w:r w:rsidRPr="00BD032D">
        <w:rPr>
          <w:rFonts w:ascii="Times New Roman" w:hAnsi="Times New Roman" w:cs="Times New Roman"/>
          <w:sz w:val="24"/>
          <w:szCs w:val="24"/>
        </w:rPr>
        <w:t>:Motion Deblurring output from conventional Hyper Laplacian Prior. The sizes of each image is shown and the kernel sizes are much smaller than the image size.</w:t>
      </w:r>
      <w:bookmarkEnd w:id="81"/>
    </w:p>
    <w:p w14:paraId="2AEA764C" w14:textId="4411A0FE" w:rsidR="003C63E5" w:rsidRPr="00234C28" w:rsidRDefault="00234C28" w:rsidP="003C63E5">
      <w:pPr>
        <w:pStyle w:val="paragraph"/>
        <w:spacing w:before="0" w:beforeAutospacing="0" w:after="0" w:afterAutospacing="0" w:line="480" w:lineRule="auto"/>
        <w:contextualSpacing/>
        <w:textAlignment w:val="baseline"/>
        <w:rPr>
          <w:b/>
          <w:bCs/>
          <w:sz w:val="32"/>
          <w:szCs w:val="32"/>
        </w:rPr>
      </w:pPr>
      <w:r w:rsidRPr="00234C28">
        <w:rPr>
          <w:b/>
          <w:bCs/>
          <w:sz w:val="32"/>
          <w:szCs w:val="32"/>
        </w:rPr>
        <w:t xml:space="preserve">Method 2: </w:t>
      </w:r>
      <w:r w:rsidR="007E6780" w:rsidRPr="00234C28">
        <w:rPr>
          <w:b/>
          <w:bCs/>
          <w:sz w:val="32"/>
          <w:szCs w:val="32"/>
        </w:rPr>
        <w:t>Using DeblurGAN</w:t>
      </w:r>
      <w:r w:rsidR="00FC3839" w:rsidRPr="00234C28">
        <w:rPr>
          <w:b/>
          <w:bCs/>
          <w:sz w:val="32"/>
          <w:szCs w:val="32"/>
        </w:rPr>
        <w:t>-v</w:t>
      </w:r>
      <w:r w:rsidR="007E6780" w:rsidRPr="00234C28">
        <w:rPr>
          <w:b/>
          <w:bCs/>
          <w:sz w:val="32"/>
          <w:szCs w:val="32"/>
        </w:rPr>
        <w:t xml:space="preserve">2 </w:t>
      </w:r>
      <w:r w:rsidR="00CB04B9" w:rsidRPr="00234C28">
        <w:rPr>
          <w:b/>
          <w:bCs/>
          <w:sz w:val="32"/>
          <w:szCs w:val="32"/>
        </w:rPr>
        <w:t>for Deblurring</w:t>
      </w:r>
    </w:p>
    <w:p w14:paraId="383D4EDF" w14:textId="77777777" w:rsidR="00923EA5" w:rsidRDefault="00FA6D42" w:rsidP="00923EA5">
      <w:pPr>
        <w:pStyle w:val="paragraph"/>
        <w:keepNext/>
        <w:spacing w:before="0" w:beforeAutospacing="0" w:after="0" w:afterAutospacing="0" w:line="480" w:lineRule="auto"/>
        <w:contextualSpacing/>
        <w:jc w:val="center"/>
        <w:textAlignment w:val="baseline"/>
      </w:pPr>
      <w:r>
        <w:rPr>
          <w:noProof/>
        </w:rPr>
        <w:drawing>
          <wp:inline distT="0" distB="0" distL="0" distR="0" wp14:anchorId="19BB5371" wp14:editId="314E436B">
            <wp:extent cx="4619626" cy="6334126"/>
            <wp:effectExtent l="0" t="0" r="0" b="0"/>
            <wp:docPr id="48" name="Picture 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9">
                      <a:extLst>
                        <a:ext uri="{28A0092B-C50C-407E-A947-70E740481C1C}">
                          <a14:useLocalDpi xmlns:a14="http://schemas.microsoft.com/office/drawing/2010/main" val="0"/>
                        </a:ext>
                      </a:extLst>
                    </a:blip>
                    <a:stretch>
                      <a:fillRect/>
                    </a:stretch>
                  </pic:blipFill>
                  <pic:spPr>
                    <a:xfrm>
                      <a:off x="0" y="0"/>
                      <a:ext cx="4619626" cy="6334126"/>
                    </a:xfrm>
                    <a:prstGeom prst="rect">
                      <a:avLst/>
                    </a:prstGeom>
                  </pic:spPr>
                </pic:pic>
              </a:graphicData>
            </a:graphic>
          </wp:inline>
        </w:drawing>
      </w:r>
    </w:p>
    <w:p w14:paraId="4AC6D61D" w14:textId="4F7024CE" w:rsidR="00FA6D42" w:rsidRPr="00BD032D" w:rsidRDefault="00923EA5" w:rsidP="00923EA5">
      <w:pPr>
        <w:pStyle w:val="Caption"/>
        <w:jc w:val="center"/>
        <w:rPr>
          <w:rFonts w:ascii="Times New Roman" w:hAnsi="Times New Roman" w:cs="Times New Roman"/>
          <w:sz w:val="44"/>
          <w:szCs w:val="44"/>
        </w:rPr>
      </w:pPr>
      <w:bookmarkStart w:id="82" w:name="_Toc75175648"/>
      <w:r w:rsidRPr="00BD032D">
        <w:rPr>
          <w:rFonts w:ascii="Times New Roman" w:hAnsi="Times New Roman" w:cs="Times New Roman"/>
          <w:sz w:val="24"/>
          <w:szCs w:val="24"/>
        </w:rPr>
        <w:t xml:space="preserve">Figure </w:t>
      </w:r>
      <w:r w:rsidRPr="00BD032D">
        <w:rPr>
          <w:rFonts w:ascii="Times New Roman" w:hAnsi="Times New Roman" w:cs="Times New Roman"/>
          <w:sz w:val="24"/>
          <w:szCs w:val="24"/>
        </w:rPr>
        <w:fldChar w:fldCharType="begin"/>
      </w:r>
      <w:r w:rsidRPr="00BD032D">
        <w:rPr>
          <w:rFonts w:ascii="Times New Roman" w:hAnsi="Times New Roman" w:cs="Times New Roman"/>
          <w:sz w:val="24"/>
          <w:szCs w:val="24"/>
        </w:rPr>
        <w:instrText xml:space="preserve"> SEQ Figure \* ARABIC </w:instrText>
      </w:r>
      <w:r w:rsidRPr="00BD032D">
        <w:rPr>
          <w:rFonts w:ascii="Times New Roman" w:hAnsi="Times New Roman" w:cs="Times New Roman"/>
          <w:sz w:val="24"/>
          <w:szCs w:val="24"/>
        </w:rPr>
        <w:fldChar w:fldCharType="separate"/>
      </w:r>
      <w:r w:rsidR="00117BC8">
        <w:rPr>
          <w:rFonts w:ascii="Times New Roman" w:hAnsi="Times New Roman" w:cs="Times New Roman"/>
          <w:noProof/>
          <w:sz w:val="24"/>
          <w:szCs w:val="24"/>
        </w:rPr>
        <w:t>11</w:t>
      </w:r>
      <w:r w:rsidRPr="00BD032D">
        <w:rPr>
          <w:rFonts w:ascii="Times New Roman" w:hAnsi="Times New Roman" w:cs="Times New Roman"/>
          <w:sz w:val="24"/>
          <w:szCs w:val="24"/>
        </w:rPr>
        <w:fldChar w:fldCharType="end"/>
      </w:r>
      <w:r w:rsidRPr="00BD032D">
        <w:rPr>
          <w:rFonts w:ascii="Times New Roman" w:hAnsi="Times New Roman" w:cs="Times New Roman"/>
          <w:sz w:val="24"/>
          <w:szCs w:val="24"/>
        </w:rPr>
        <w:t>: Motion Deblurring output from DeblurGAN-v2</w:t>
      </w:r>
      <w:bookmarkEnd w:id="82"/>
    </w:p>
    <w:p w14:paraId="3FDBFD08" w14:textId="77777777" w:rsidR="007E785F" w:rsidRPr="003F33E2" w:rsidRDefault="007E785F" w:rsidP="00FA6D42">
      <w:pPr>
        <w:pStyle w:val="paragraph"/>
        <w:spacing w:before="0" w:beforeAutospacing="0" w:after="0" w:afterAutospacing="0" w:line="480" w:lineRule="auto"/>
        <w:contextualSpacing/>
        <w:jc w:val="center"/>
        <w:textAlignment w:val="baseline"/>
        <w:rPr>
          <w:sz w:val="32"/>
          <w:szCs w:val="32"/>
        </w:rPr>
      </w:pPr>
    </w:p>
    <w:p w14:paraId="099DE018" w14:textId="483113A8" w:rsidR="00906DA5" w:rsidRDefault="007401A8" w:rsidP="7F286A94">
      <w:pPr>
        <w:pStyle w:val="paragraph"/>
        <w:spacing w:line="480" w:lineRule="auto"/>
        <w:ind w:firstLine="720"/>
        <w:contextualSpacing/>
        <w:textAlignment w:val="baseline"/>
      </w:pPr>
      <w:r>
        <w:t>DeblurGAN-v2 is the improved version of DeblurGAN</w:t>
      </w:r>
      <w:r w:rsidR="00B54B34">
        <w:t xml:space="preserve"> discussed earlier in related works</w:t>
      </w:r>
      <w:r w:rsidR="001F4099">
        <w:t>[10]</w:t>
      </w:r>
      <w:r w:rsidR="00B54B34">
        <w:t>.</w:t>
      </w:r>
      <w:r>
        <w:t xml:space="preserve"> </w:t>
      </w:r>
      <w:r w:rsidR="00D763B3">
        <w:t xml:space="preserve">The </w:t>
      </w:r>
      <w:r w:rsidR="008779ED">
        <w:t>deep lear</w:t>
      </w:r>
      <w:r w:rsidR="00C311CA">
        <w:t>n</w:t>
      </w:r>
      <w:r w:rsidR="008779ED">
        <w:t>ing</w:t>
      </w:r>
      <w:r w:rsidR="008F44F3">
        <w:t xml:space="preserve"> method </w:t>
      </w:r>
      <w:r w:rsidR="00C311CA">
        <w:t xml:space="preserve">used </w:t>
      </w:r>
      <w:r w:rsidR="008F44F3">
        <w:t xml:space="preserve">was proposed by Kupyn et al and the github code can be found </w:t>
      </w:r>
      <w:r w:rsidR="006A77B4">
        <w:t xml:space="preserve">on </w:t>
      </w:r>
      <w:hyperlink r:id="rId30">
        <w:r w:rsidR="00C311CA" w:rsidRPr="7F286A94">
          <w:rPr>
            <w:rStyle w:val="Hyperlink"/>
          </w:rPr>
          <w:t>https://github.com/VITA-Group/DeblurGANv2</w:t>
        </w:r>
      </w:hyperlink>
      <w:r w:rsidR="004C6707">
        <w:t>.</w:t>
      </w:r>
      <w:r w:rsidR="007B5E2F">
        <w:t>[19]</w:t>
      </w:r>
      <w:r w:rsidR="00C311CA">
        <w:t xml:space="preserve"> </w:t>
      </w:r>
      <w:r w:rsidR="00291E18">
        <w:t>They int</w:t>
      </w:r>
      <w:r w:rsidR="00485D36">
        <w:t>roduce t</w:t>
      </w:r>
      <w:r w:rsidR="00FA6D42">
        <w:t>he idea of Feature Pyramid Network</w:t>
      </w:r>
      <w:r w:rsidR="00E25F0E">
        <w:t>, original</w:t>
      </w:r>
      <w:r w:rsidR="007224C0">
        <w:t>ly designed for object detection,</w:t>
      </w:r>
      <w:r w:rsidR="00FA6D42">
        <w:t xml:space="preserve"> </w:t>
      </w:r>
      <w:r w:rsidR="00485312">
        <w:t>as a</w:t>
      </w:r>
      <w:r w:rsidR="00ED4A61">
        <w:t xml:space="preserve">n end to end generative </w:t>
      </w:r>
      <w:r w:rsidR="00FB5B16">
        <w:t>adversarial network for</w:t>
      </w:r>
      <w:r w:rsidR="00FA6D42">
        <w:t xml:space="preserve"> single image deblurring as opposed to mul</w:t>
      </w:r>
      <w:r w:rsidR="00A62EA8">
        <w:t>ti scale images develope</w:t>
      </w:r>
      <w:r w:rsidR="004E6A6D">
        <w:t>d by ResNet.</w:t>
      </w:r>
      <w:r w:rsidR="00963CC1">
        <w:t xml:space="preserve"> </w:t>
      </w:r>
      <w:r w:rsidR="007A3516">
        <w:t xml:space="preserve">The architecture is </w:t>
      </w:r>
      <w:r w:rsidR="006B4CAC">
        <w:t>effective for general image re</w:t>
      </w:r>
      <w:r w:rsidR="00C337BB">
        <w:t>storation tasks</w:t>
      </w:r>
      <w:r w:rsidR="005D0EDC">
        <w:t xml:space="preserve"> as i tested on a different dataset </w:t>
      </w:r>
      <w:r w:rsidR="00870C04">
        <w:t>than the one used by the authors.</w:t>
      </w:r>
      <w:r w:rsidR="00CE6336">
        <w:t xml:space="preserve"> FPN comprises a bottom-up and a top-down pathway</w:t>
      </w:r>
      <w:r w:rsidR="5715EF41">
        <w:t xml:space="preserve"> as seen in figure 12</w:t>
      </w:r>
      <w:r w:rsidR="4BB9D7CF">
        <w:t xml:space="preserve">. [19] The bottom-up pathway is the usual convolutional network for feature extraction, along which the spatial resolution is </w:t>
      </w:r>
      <w:r w:rsidR="002979B2">
        <w:t>down sampled</w:t>
      </w:r>
      <w:r w:rsidR="4BB9D7CF">
        <w:t>, but more semantic context information is extracted and compressed. Through the top-down pathway, FPNs reconstructs higher spatial resolution from the semantically rich layers. The lateral connections between the bottom-up and top-down pathways supplement high-resolution details and help localize objects.</w:t>
      </w:r>
      <w:r w:rsidR="00CE6336">
        <w:t xml:space="preserve"> </w:t>
      </w:r>
      <w:r w:rsidR="00951EA8">
        <w:t xml:space="preserve">The backbone </w:t>
      </w:r>
      <w:r w:rsidR="005D5AD7">
        <w:t>I utilized</w:t>
      </w:r>
      <w:r w:rsidR="00552B08">
        <w:t xml:space="preserve"> to pursue strong deblurring performance</w:t>
      </w:r>
      <w:r w:rsidR="005D5AD7">
        <w:t xml:space="preserve"> </w:t>
      </w:r>
      <w:r w:rsidR="00552B08">
        <w:t xml:space="preserve">was the </w:t>
      </w:r>
      <w:r w:rsidR="009E0C4E">
        <w:t>Inception-ResNet-v2</w:t>
      </w:r>
      <w:r w:rsidR="0079011C">
        <w:t xml:space="preserve"> with the activation function as tan</w:t>
      </w:r>
      <w:r w:rsidR="00B13165">
        <w:t>h</w:t>
      </w:r>
      <w:r w:rsidR="00651369">
        <w:t xml:space="preserve">. I tested </w:t>
      </w:r>
      <w:r w:rsidR="00DD1104">
        <w:t xml:space="preserve">my input image with </w:t>
      </w:r>
      <w:r w:rsidR="00651369">
        <w:t>patch</w:t>
      </w:r>
      <w:r w:rsidR="00620CC0">
        <w:t xml:space="preserve"> </w:t>
      </w:r>
      <w:r w:rsidR="00651369">
        <w:t>gan and double-scale discriminator, consisting of one local branch that operates on patch levels like [13] did, and the other global branch that feeds the full input image</w:t>
      </w:r>
      <w:r w:rsidR="001F2A4A">
        <w:t xml:space="preserve">. I did not notice much of a difference in </w:t>
      </w:r>
      <w:r w:rsidR="00594257">
        <w:t xml:space="preserve">sharpness quality between </w:t>
      </w:r>
      <w:r w:rsidR="004250BE">
        <w:t>these two discriminators</w:t>
      </w:r>
      <w:r w:rsidR="00594257">
        <w:t xml:space="preserve">. </w:t>
      </w:r>
      <w:r w:rsidR="001F1F37">
        <w:t>Major changes became visible when the blocks</w:t>
      </w:r>
      <w:r w:rsidR="001D6D8D">
        <w:t>/layers</w:t>
      </w:r>
      <w:r w:rsidR="001F1F37">
        <w:t xml:space="preserve"> for testing were i</w:t>
      </w:r>
      <w:r w:rsidR="0027195E">
        <w:t>ncreased along w</w:t>
      </w:r>
      <w:r w:rsidR="00CF4305">
        <w:t>ith</w:t>
      </w:r>
      <w:r w:rsidR="0027195E">
        <w:t xml:space="preserve"> the number of epochs</w:t>
      </w:r>
      <w:r w:rsidR="007854A8">
        <w:t xml:space="preserve"> as seen in figure </w:t>
      </w:r>
      <w:r w:rsidR="001D6D8D">
        <w:t>11</w:t>
      </w:r>
      <w:r w:rsidR="0027195E">
        <w:t xml:space="preserve">. </w:t>
      </w:r>
      <w:r w:rsidR="00590244">
        <w:t>The image size plays a huge role as the G</w:t>
      </w:r>
      <w:r w:rsidR="00190606">
        <w:t xml:space="preserve">an could not handle images sufficiently </w:t>
      </w:r>
      <w:r w:rsidR="001921AC">
        <w:t>large in size</w:t>
      </w:r>
      <w:r w:rsidR="00190606">
        <w:t>.</w:t>
      </w:r>
      <w:r w:rsidR="0043336B">
        <w:t xml:space="preserve"> Changes to the parameter epoch, </w:t>
      </w:r>
      <w:r w:rsidR="00432001">
        <w:t xml:space="preserve">image size, </w:t>
      </w:r>
      <w:r w:rsidR="00A94626">
        <w:t xml:space="preserve">batch and </w:t>
      </w:r>
      <w:r w:rsidR="00432001">
        <w:t xml:space="preserve">block </w:t>
      </w:r>
      <w:r w:rsidR="002B2EC1">
        <w:t>layer</w:t>
      </w:r>
      <w:r w:rsidR="00A94626">
        <w:t xml:space="preserve"> were </w:t>
      </w:r>
      <w:r w:rsidR="00CF4305">
        <w:t>carried out in th</w:t>
      </w:r>
      <w:r w:rsidR="00E42894">
        <w:t>e yaml configuration file.</w:t>
      </w:r>
      <w:r w:rsidR="00906DA5">
        <w:t xml:space="preserve"> The development environment for running and implementing this code was Pytorch.</w:t>
      </w:r>
      <w:r w:rsidR="4CF91C7B">
        <w:t xml:space="preserve"> </w:t>
      </w:r>
      <w:r w:rsidR="4CF91C7B" w:rsidRPr="7F286A94">
        <w:rPr>
          <w:highlight w:val="yellow"/>
        </w:rPr>
        <w:t xml:space="preserve">Our architecture consists of an FPN backbone from which we take five final feature maps of different scales as the output. Those features are later up-sampled to the same 1 4 input size and concatenated into one tensor which contains the semantic information on different levels. We additionally add two </w:t>
      </w:r>
      <w:r w:rsidR="002979B2" w:rsidRPr="7F286A94">
        <w:rPr>
          <w:highlight w:val="yellow"/>
        </w:rPr>
        <w:t>up sampling</w:t>
      </w:r>
      <w:r w:rsidR="4CF91C7B" w:rsidRPr="7F286A94">
        <w:rPr>
          <w:highlight w:val="yellow"/>
        </w:rPr>
        <w:t xml:space="preserve"> and convolutional layers at the end of the network to restore the original image size and reduce artifacts</w:t>
      </w:r>
    </w:p>
    <w:p w14:paraId="6B85366D" w14:textId="08AAB963" w:rsidR="00FA2A88" w:rsidRDefault="00FA2A88" w:rsidP="003C5C85">
      <w:pPr>
        <w:pStyle w:val="paragraph"/>
        <w:spacing w:line="480" w:lineRule="auto"/>
        <w:contextualSpacing/>
        <w:textAlignment w:val="baseline"/>
      </w:pPr>
    </w:p>
    <w:p w14:paraId="25019B97" w14:textId="77777777" w:rsidR="00923EA5" w:rsidRDefault="001E04DB" w:rsidP="00923EA5">
      <w:pPr>
        <w:pStyle w:val="paragraph"/>
        <w:keepNext/>
        <w:spacing w:line="480" w:lineRule="auto"/>
        <w:contextualSpacing/>
        <w:textAlignment w:val="baseline"/>
      </w:pPr>
      <w:r>
        <w:rPr>
          <w:noProof/>
        </w:rPr>
        <w:drawing>
          <wp:inline distT="0" distB="0" distL="0" distR="0" wp14:anchorId="4C9BE2EA" wp14:editId="023E8AC5">
            <wp:extent cx="5943600" cy="2108835"/>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0C7AC604" w14:textId="41AF130C" w:rsidR="00BF49AF" w:rsidRPr="00AF43A5" w:rsidRDefault="00923EA5" w:rsidP="00AF43A5">
      <w:pPr>
        <w:pStyle w:val="Caption"/>
        <w:jc w:val="center"/>
        <w:rPr>
          <w:rFonts w:ascii="Times New Roman" w:hAnsi="Times New Roman" w:cs="Times New Roman"/>
          <w:sz w:val="22"/>
          <w:szCs w:val="22"/>
        </w:rPr>
      </w:pPr>
      <w:bookmarkStart w:id="83" w:name="_Toc75175649"/>
      <w:r w:rsidRPr="00BD032D">
        <w:rPr>
          <w:rFonts w:ascii="Times New Roman" w:hAnsi="Times New Roman" w:cs="Times New Roman"/>
          <w:sz w:val="22"/>
          <w:szCs w:val="22"/>
        </w:rPr>
        <w:t xml:space="preserve">Figure </w:t>
      </w:r>
      <w:r w:rsidRPr="00BD032D">
        <w:rPr>
          <w:rFonts w:ascii="Times New Roman" w:hAnsi="Times New Roman" w:cs="Times New Roman"/>
          <w:sz w:val="22"/>
          <w:szCs w:val="22"/>
        </w:rPr>
        <w:fldChar w:fldCharType="begin"/>
      </w:r>
      <w:r w:rsidRPr="00BD032D">
        <w:rPr>
          <w:rFonts w:ascii="Times New Roman" w:hAnsi="Times New Roman" w:cs="Times New Roman"/>
          <w:sz w:val="22"/>
          <w:szCs w:val="22"/>
        </w:rPr>
        <w:instrText xml:space="preserve"> SEQ Figure \* ARABIC </w:instrText>
      </w:r>
      <w:r w:rsidRPr="00BD032D">
        <w:rPr>
          <w:rFonts w:ascii="Times New Roman" w:hAnsi="Times New Roman" w:cs="Times New Roman"/>
          <w:sz w:val="22"/>
          <w:szCs w:val="22"/>
        </w:rPr>
        <w:fldChar w:fldCharType="separate"/>
      </w:r>
      <w:r w:rsidR="00117BC8">
        <w:rPr>
          <w:rFonts w:ascii="Times New Roman" w:hAnsi="Times New Roman" w:cs="Times New Roman"/>
          <w:noProof/>
          <w:sz w:val="22"/>
          <w:szCs w:val="22"/>
        </w:rPr>
        <w:t>12</w:t>
      </w:r>
      <w:r w:rsidRPr="00BD032D">
        <w:rPr>
          <w:rFonts w:ascii="Times New Roman" w:hAnsi="Times New Roman" w:cs="Times New Roman"/>
          <w:sz w:val="22"/>
          <w:szCs w:val="22"/>
        </w:rPr>
        <w:fldChar w:fldCharType="end"/>
      </w:r>
      <w:r w:rsidRPr="00BD032D">
        <w:rPr>
          <w:rFonts w:ascii="Times New Roman" w:hAnsi="Times New Roman" w:cs="Times New Roman"/>
          <w:sz w:val="22"/>
          <w:szCs w:val="22"/>
        </w:rPr>
        <w:t>: DeblurGAN-v2 Architecture</w:t>
      </w:r>
      <w:bookmarkEnd w:id="83"/>
    </w:p>
    <w:p w14:paraId="6C9C47D7" w14:textId="22F8FBBB" w:rsidR="00FB61C8" w:rsidRPr="00234C28" w:rsidRDefault="00234C28" w:rsidP="003F33E2">
      <w:pPr>
        <w:pStyle w:val="paragraph"/>
        <w:spacing w:before="0" w:beforeAutospacing="0" w:after="0" w:afterAutospacing="0" w:line="480" w:lineRule="auto"/>
        <w:contextualSpacing/>
        <w:textAlignment w:val="baseline"/>
        <w:rPr>
          <w:b/>
          <w:bCs/>
          <w:sz w:val="32"/>
          <w:szCs w:val="32"/>
        </w:rPr>
      </w:pPr>
      <w:r w:rsidRPr="00234C28">
        <w:rPr>
          <w:b/>
          <w:bCs/>
          <w:sz w:val="32"/>
          <w:szCs w:val="32"/>
        </w:rPr>
        <w:t xml:space="preserve">Method 3: </w:t>
      </w:r>
      <w:r w:rsidR="007B7A30" w:rsidRPr="00234C28">
        <w:rPr>
          <w:b/>
          <w:bCs/>
          <w:sz w:val="32"/>
          <w:szCs w:val="32"/>
        </w:rPr>
        <w:t xml:space="preserve">Using </w:t>
      </w:r>
      <w:r w:rsidR="00FA2A88" w:rsidRPr="00234C28">
        <w:rPr>
          <w:b/>
          <w:bCs/>
          <w:sz w:val="32"/>
          <w:szCs w:val="32"/>
        </w:rPr>
        <w:t>MPRNet</w:t>
      </w:r>
    </w:p>
    <w:p w14:paraId="1ACA63EB" w14:textId="2AAC54BF" w:rsidR="00FA58AB" w:rsidRPr="00AF43A5" w:rsidRDefault="00FA58AB" w:rsidP="003F33E2">
      <w:pPr>
        <w:pStyle w:val="paragraph"/>
        <w:spacing w:before="0" w:beforeAutospacing="0" w:after="0" w:afterAutospacing="0" w:line="480" w:lineRule="auto"/>
        <w:contextualSpacing/>
        <w:textAlignment w:val="baseline"/>
      </w:pPr>
      <w:r>
        <w:t>This is another deep learning method proposed  by Zamir et al [20] using a multi-stage architecture that progressively learns restoration functions for the degraded inputs. It holds strong performance for tasks such as deraining, deblurring and denoising, however only deblurring was tested on the dataset for this project.</w:t>
      </w:r>
      <w:r w:rsidR="00AF43A5">
        <w:t xml:space="preserve"> </w:t>
      </w:r>
      <w:r w:rsidR="00337203">
        <w:t xml:space="preserve">The architecture is broken into </w:t>
      </w:r>
      <w:r w:rsidR="00976D5F">
        <w:t>three stages with the frameworks from the first two stages activated by encoder-decoder subnetworks and the final stage employed by a network that operates on the original input resolution of the image.</w:t>
      </w:r>
      <w:r w:rsidR="00C432CA">
        <w:t xml:space="preserve"> The encoder-decoder network is based on standard U-NET [21] and first implements Channel Attention Blocks (CAB) for feature extraction at </w:t>
      </w:r>
      <w:r w:rsidR="00117BC8">
        <w:t>each scale and processes it along with it the feature maps. Also, bilinear upsampling followed by a convolution layer is utilized to reduce checkerboard artifacts.</w:t>
      </w:r>
      <w:r w:rsidR="0000691A">
        <w:t xml:space="preserve"> Next, ORSNET is introduced for the preservation of fine details from the input image to the ou</w:t>
      </w:r>
      <w:r w:rsidR="00E46B28">
        <w:t>t</w:t>
      </w:r>
      <w:r w:rsidR="0000691A">
        <w:t>put image using multiple original resolution blocks (ORB) each containing CABs</w:t>
      </w:r>
      <w:r w:rsidR="00117BC8">
        <w:t>.</w:t>
      </w:r>
      <w:r w:rsidR="0000691A">
        <w:t xml:space="preserve"> This helps generate spatially enriched </w:t>
      </w:r>
      <w:r w:rsidR="00E46B28">
        <w:t>high-resolution</w:t>
      </w:r>
      <w:r w:rsidR="0000691A">
        <w:t xml:space="preserve"> details. </w:t>
      </w:r>
      <w:r w:rsidR="00E46B28">
        <w:t>Next</w:t>
      </w:r>
      <w:r w:rsidR="0000691A">
        <w:t xml:space="preserve">, the </w:t>
      </w:r>
      <w:r w:rsidR="00E46B28">
        <w:t>cross-stage</w:t>
      </w:r>
      <w:r w:rsidR="0000691A">
        <w:t xml:space="preserve"> feature fusion is introduced in between the two encoder-decoders (c) and betw</w:t>
      </w:r>
      <w:r w:rsidR="00E46B28">
        <w:t>een the encoder-decoder and ORSNET (d).</w:t>
      </w:r>
      <w:r w:rsidR="00C51840">
        <w:t xml:space="preserve"> Lastly, a Supervised attention module is introduced for progressive image restoration at each stage and generation of</w:t>
      </w:r>
      <w:r w:rsidR="00C51840">
        <w:rPr>
          <w:rFonts w:ascii="Times" w:hAnsi="Times" w:cs="Times"/>
          <w:color w:val="000000"/>
          <w:lang w:val="en-GB"/>
        </w:rPr>
        <w:t xml:space="preserve"> attention maps to suppress the less informative features at the current stage thereby allowing only the useful features to propagate to the next stage. </w:t>
      </w:r>
      <w:r>
        <w:t>Evaluation</w:t>
      </w:r>
      <w:r w:rsidR="00117BC8">
        <w:t xml:space="preserve"> </w:t>
      </w:r>
      <w:r>
        <w:t>is performed on my dataset with image size of 620 by 620, 156 by 156 and 120 by 120</w:t>
      </w:r>
      <w:r w:rsidR="00773A0E">
        <w:t xml:space="preserve"> and results can be seen in figure 14.</w:t>
      </w:r>
    </w:p>
    <w:p w14:paraId="4426F8B0" w14:textId="501795D9" w:rsidR="00D4626E" w:rsidRDefault="00B96864" w:rsidP="00196DE2">
      <w:pPr>
        <w:pStyle w:val="paragraph"/>
        <w:spacing w:before="0" w:beforeAutospacing="0" w:after="0" w:afterAutospacing="0" w:line="480" w:lineRule="auto"/>
        <w:contextualSpacing/>
        <w:jc w:val="center"/>
        <w:textAlignment w:val="baseline"/>
      </w:pPr>
      <w:commentRangeStart w:id="84"/>
      <w:r>
        <w:rPr>
          <w:noProof/>
        </w:rPr>
        <w:drawing>
          <wp:inline distT="0" distB="0" distL="0" distR="0" wp14:anchorId="33DC81D8" wp14:editId="12F91F79">
            <wp:extent cx="4394200" cy="27178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4394200" cy="2717800"/>
                    </a:xfrm>
                    <a:prstGeom prst="rect">
                      <a:avLst/>
                    </a:prstGeom>
                  </pic:spPr>
                </pic:pic>
              </a:graphicData>
            </a:graphic>
          </wp:inline>
        </w:drawing>
      </w:r>
      <w:commentRangeEnd w:id="84"/>
      <w:r>
        <w:rPr>
          <w:rStyle w:val="CommentReference"/>
        </w:rPr>
        <w:commentReference w:id="84"/>
      </w:r>
    </w:p>
    <w:p w14:paraId="2541635E" w14:textId="77777777" w:rsidR="00117BC8" w:rsidRDefault="008926A6" w:rsidP="00117BC8">
      <w:pPr>
        <w:pStyle w:val="paragraph"/>
        <w:keepNext/>
        <w:spacing w:before="0" w:beforeAutospacing="0" w:after="0" w:afterAutospacing="0" w:line="480" w:lineRule="auto"/>
        <w:contextualSpacing/>
        <w:jc w:val="center"/>
        <w:textAlignment w:val="baseline"/>
      </w:pPr>
      <w:r>
        <w:rPr>
          <w:noProof/>
        </w:rPr>
        <w:drawing>
          <wp:inline distT="0" distB="0" distL="0" distR="0" wp14:anchorId="41544D96" wp14:editId="652D13E4">
            <wp:extent cx="5943600" cy="16706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5943600" cy="1670685"/>
                    </a:xfrm>
                    <a:prstGeom prst="rect">
                      <a:avLst/>
                    </a:prstGeom>
                  </pic:spPr>
                </pic:pic>
              </a:graphicData>
            </a:graphic>
          </wp:inline>
        </w:drawing>
      </w:r>
    </w:p>
    <w:p w14:paraId="0254FCC0" w14:textId="1680FA57" w:rsidR="008926A6" w:rsidRPr="0000691A" w:rsidRDefault="00117BC8" w:rsidP="00117BC8">
      <w:pPr>
        <w:pStyle w:val="Caption"/>
        <w:jc w:val="center"/>
        <w:rPr>
          <w:rFonts w:ascii="Times New Roman" w:hAnsi="Times New Roman" w:cs="Times New Roman"/>
          <w:sz w:val="24"/>
          <w:szCs w:val="24"/>
        </w:rPr>
      </w:pPr>
      <w:r w:rsidRPr="0000691A">
        <w:rPr>
          <w:rFonts w:ascii="Times New Roman" w:hAnsi="Times New Roman" w:cs="Times New Roman"/>
          <w:sz w:val="24"/>
          <w:szCs w:val="24"/>
        </w:rPr>
        <w:t xml:space="preserve">Figure </w:t>
      </w:r>
      <w:r w:rsidRPr="0000691A">
        <w:rPr>
          <w:rFonts w:ascii="Times New Roman" w:hAnsi="Times New Roman" w:cs="Times New Roman"/>
          <w:sz w:val="24"/>
          <w:szCs w:val="24"/>
        </w:rPr>
        <w:fldChar w:fldCharType="begin"/>
      </w:r>
      <w:r w:rsidRPr="0000691A">
        <w:rPr>
          <w:rFonts w:ascii="Times New Roman" w:hAnsi="Times New Roman" w:cs="Times New Roman"/>
          <w:sz w:val="24"/>
          <w:szCs w:val="24"/>
        </w:rPr>
        <w:instrText xml:space="preserve"> SEQ Figure \* ARABIC </w:instrText>
      </w:r>
      <w:r w:rsidRPr="0000691A">
        <w:rPr>
          <w:rFonts w:ascii="Times New Roman" w:hAnsi="Times New Roman" w:cs="Times New Roman"/>
          <w:sz w:val="24"/>
          <w:szCs w:val="24"/>
        </w:rPr>
        <w:fldChar w:fldCharType="separate"/>
      </w:r>
      <w:r w:rsidRPr="0000691A">
        <w:rPr>
          <w:rFonts w:ascii="Times New Roman" w:hAnsi="Times New Roman" w:cs="Times New Roman"/>
          <w:noProof/>
          <w:sz w:val="24"/>
          <w:szCs w:val="24"/>
        </w:rPr>
        <w:t>13</w:t>
      </w:r>
      <w:r w:rsidRPr="0000691A">
        <w:rPr>
          <w:rFonts w:ascii="Times New Roman" w:hAnsi="Times New Roman" w:cs="Times New Roman"/>
          <w:sz w:val="24"/>
          <w:szCs w:val="24"/>
        </w:rPr>
        <w:fldChar w:fldCharType="end"/>
      </w:r>
      <w:r w:rsidRPr="0000691A">
        <w:rPr>
          <w:rFonts w:ascii="Times New Roman" w:hAnsi="Times New Roman" w:cs="Times New Roman"/>
          <w:sz w:val="24"/>
          <w:szCs w:val="24"/>
        </w:rPr>
        <w:t>: Overall Archithecture for MPRNET</w:t>
      </w:r>
    </w:p>
    <w:p w14:paraId="425649E5" w14:textId="4C3B462F" w:rsidR="001C0207" w:rsidRDefault="001C0207" w:rsidP="001C0207">
      <w:pPr>
        <w:pStyle w:val="paragraph"/>
        <w:spacing w:before="0" w:beforeAutospacing="0" w:after="0" w:afterAutospacing="0" w:line="480" w:lineRule="auto"/>
        <w:contextualSpacing/>
        <w:textAlignment w:val="baseline"/>
      </w:pPr>
    </w:p>
    <w:p w14:paraId="3953D9CE" w14:textId="77777777" w:rsidR="001C0207" w:rsidRPr="00D4626E" w:rsidRDefault="001C0207" w:rsidP="0000691A">
      <w:pPr>
        <w:pStyle w:val="paragraph"/>
        <w:spacing w:before="0" w:beforeAutospacing="0" w:after="0" w:afterAutospacing="0" w:line="480" w:lineRule="auto"/>
        <w:contextualSpacing/>
        <w:textAlignment w:val="baseline"/>
      </w:pPr>
    </w:p>
    <w:p w14:paraId="38868A0A" w14:textId="06646984" w:rsidR="00AB52F1" w:rsidRDefault="00FA2A88" w:rsidP="00AB52F1">
      <w:pPr>
        <w:pStyle w:val="paragraph"/>
        <w:keepNext/>
        <w:spacing w:before="0" w:beforeAutospacing="0" w:after="0" w:afterAutospacing="0" w:line="480" w:lineRule="auto"/>
        <w:contextualSpacing/>
        <w:jc w:val="center"/>
        <w:textAlignment w:val="baseline"/>
      </w:pPr>
      <w:commentRangeStart w:id="85"/>
      <w:r>
        <w:rPr>
          <w:noProof/>
        </w:rPr>
        <w:drawing>
          <wp:inline distT="0" distB="0" distL="0" distR="0" wp14:anchorId="72240E5A" wp14:editId="21FCCFDA">
            <wp:extent cx="3857625" cy="6391276"/>
            <wp:effectExtent l="0" t="0" r="0" b="0"/>
            <wp:docPr id="50" name="Picture 50"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3857625" cy="6391276"/>
                    </a:xfrm>
                    <a:prstGeom prst="rect">
                      <a:avLst/>
                    </a:prstGeom>
                  </pic:spPr>
                </pic:pic>
              </a:graphicData>
            </a:graphic>
          </wp:inline>
        </w:drawing>
      </w:r>
    </w:p>
    <w:p w14:paraId="634AD6CE" w14:textId="615BC134" w:rsidR="00AB52F1" w:rsidRPr="00BD032D" w:rsidRDefault="00AB52F1" w:rsidP="00AB52F1">
      <w:pPr>
        <w:pStyle w:val="Caption"/>
        <w:jc w:val="center"/>
        <w:rPr>
          <w:rFonts w:ascii="Times New Roman" w:hAnsi="Times New Roman" w:cs="Times New Roman"/>
          <w:sz w:val="24"/>
          <w:szCs w:val="24"/>
        </w:rPr>
      </w:pPr>
      <w:bookmarkStart w:id="86" w:name="_Toc75175651"/>
      <w:r w:rsidRPr="00BD032D">
        <w:rPr>
          <w:rFonts w:ascii="Times New Roman" w:hAnsi="Times New Roman" w:cs="Times New Roman"/>
          <w:sz w:val="24"/>
          <w:szCs w:val="24"/>
        </w:rPr>
        <w:t xml:space="preserve">Figure </w:t>
      </w:r>
      <w:r w:rsidRPr="00BD032D">
        <w:rPr>
          <w:rFonts w:ascii="Times New Roman" w:hAnsi="Times New Roman" w:cs="Times New Roman"/>
          <w:sz w:val="24"/>
          <w:szCs w:val="24"/>
        </w:rPr>
        <w:fldChar w:fldCharType="begin"/>
      </w:r>
      <w:r w:rsidRPr="00BD032D">
        <w:rPr>
          <w:rFonts w:ascii="Times New Roman" w:hAnsi="Times New Roman" w:cs="Times New Roman"/>
          <w:sz w:val="24"/>
          <w:szCs w:val="24"/>
        </w:rPr>
        <w:instrText xml:space="preserve"> SEQ Figure \* ARABIC </w:instrText>
      </w:r>
      <w:r w:rsidRPr="00BD032D">
        <w:rPr>
          <w:rFonts w:ascii="Times New Roman" w:hAnsi="Times New Roman" w:cs="Times New Roman"/>
          <w:sz w:val="24"/>
          <w:szCs w:val="24"/>
        </w:rPr>
        <w:fldChar w:fldCharType="separate"/>
      </w:r>
      <w:r w:rsidR="00117BC8">
        <w:rPr>
          <w:rFonts w:ascii="Times New Roman" w:hAnsi="Times New Roman" w:cs="Times New Roman"/>
          <w:noProof/>
          <w:sz w:val="24"/>
          <w:szCs w:val="24"/>
        </w:rPr>
        <w:t>14</w:t>
      </w:r>
      <w:r w:rsidRPr="00BD032D">
        <w:rPr>
          <w:rFonts w:ascii="Times New Roman" w:hAnsi="Times New Roman" w:cs="Times New Roman"/>
          <w:sz w:val="24"/>
          <w:szCs w:val="24"/>
        </w:rPr>
        <w:fldChar w:fldCharType="end"/>
      </w:r>
      <w:r w:rsidRPr="00BD032D">
        <w:rPr>
          <w:rFonts w:ascii="Times New Roman" w:hAnsi="Times New Roman" w:cs="Times New Roman"/>
          <w:sz w:val="24"/>
          <w:szCs w:val="24"/>
        </w:rPr>
        <w:t>: Motion Deblurring output from MPRNet</w:t>
      </w:r>
      <w:bookmarkEnd w:id="86"/>
    </w:p>
    <w:commentRangeEnd w:id="85"/>
    <w:p w14:paraId="4CF2F0C6" w14:textId="1381255D" w:rsidR="003C5C85" w:rsidRPr="00552A82" w:rsidRDefault="00846305" w:rsidP="00AB52F1">
      <w:pPr>
        <w:pStyle w:val="paragraph"/>
        <w:spacing w:before="0" w:beforeAutospacing="0" w:after="0" w:afterAutospacing="0" w:line="480" w:lineRule="auto"/>
        <w:contextualSpacing/>
        <w:jc w:val="center"/>
        <w:textAlignment w:val="baseline"/>
      </w:pPr>
      <w:r>
        <w:rPr>
          <w:rStyle w:val="CommentReference"/>
          <w:rFonts w:eastAsiaTheme="minorEastAsia"/>
        </w:rPr>
        <w:commentReference w:id="85"/>
      </w:r>
    </w:p>
    <w:p w14:paraId="7C7C7073" w14:textId="3285D5BE" w:rsidR="003C5C85" w:rsidRDefault="003C5C85" w:rsidP="00FA2A88">
      <w:pPr>
        <w:pStyle w:val="paragraph"/>
        <w:spacing w:before="0" w:beforeAutospacing="0" w:after="0" w:afterAutospacing="0" w:line="480" w:lineRule="auto"/>
        <w:contextualSpacing/>
        <w:jc w:val="center"/>
        <w:textAlignment w:val="baseline"/>
        <w:rPr>
          <w:sz w:val="32"/>
          <w:szCs w:val="32"/>
        </w:rPr>
      </w:pPr>
    </w:p>
    <w:p w14:paraId="5365B091" w14:textId="7F337CA5" w:rsidR="009370C8" w:rsidRDefault="009370C8" w:rsidP="00FA2A88">
      <w:pPr>
        <w:pStyle w:val="paragraph"/>
        <w:spacing w:before="0" w:beforeAutospacing="0" w:after="0" w:afterAutospacing="0" w:line="480" w:lineRule="auto"/>
        <w:contextualSpacing/>
        <w:jc w:val="center"/>
        <w:textAlignment w:val="baseline"/>
        <w:rPr>
          <w:sz w:val="32"/>
          <w:szCs w:val="32"/>
        </w:rPr>
      </w:pPr>
    </w:p>
    <w:p w14:paraId="65C33BBC" w14:textId="57E8C6CE" w:rsidR="001C160D" w:rsidRDefault="0007457F">
      <w:pPr>
        <w:pStyle w:val="paragraph"/>
        <w:numPr>
          <w:ilvl w:val="0"/>
          <w:numId w:val="12"/>
        </w:numPr>
        <w:spacing w:before="0" w:beforeAutospacing="0" w:after="0" w:afterAutospacing="0" w:line="480" w:lineRule="auto"/>
        <w:rPr>
          <w:sz w:val="32"/>
          <w:szCs w:val="32"/>
        </w:rPr>
      </w:pPr>
      <w:del w:id="87" w:author="Guest User" w:date="2021-06-22T16:40:00Z">
        <w:r w:rsidRPr="0BE9FA43" w:rsidDel="0BE9FA43">
          <w:rPr>
            <w:sz w:val="32"/>
            <w:szCs w:val="32"/>
          </w:rPr>
          <w:delText>Experiments and Results</w:delText>
        </w:r>
      </w:del>
      <w:ins w:id="88" w:author="Guest User" w:date="2021-06-22T16:40:00Z">
        <w:r w:rsidR="0BE9FA43" w:rsidRPr="0BE9FA43">
          <w:rPr>
            <w:sz w:val="32"/>
            <w:szCs w:val="32"/>
          </w:rPr>
          <w:t>Experimental Resutls</w:t>
        </w:r>
      </w:ins>
    </w:p>
    <w:p w14:paraId="4F58F031" w14:textId="77777777" w:rsidR="00AE012D" w:rsidRDefault="00750E3B" w:rsidP="00AE012D">
      <w:pPr>
        <w:pStyle w:val="paragraph"/>
        <w:keepNext/>
        <w:spacing w:before="0" w:beforeAutospacing="0" w:after="0" w:afterAutospacing="0" w:line="480" w:lineRule="auto"/>
        <w:ind w:left="720"/>
        <w:contextualSpacing/>
        <w:textAlignment w:val="baseline"/>
      </w:pPr>
      <w:r>
        <w:rPr>
          <w:noProof/>
        </w:rPr>
        <w:drawing>
          <wp:inline distT="0" distB="0" distL="0" distR="0" wp14:anchorId="0D67A4E8" wp14:editId="1F2812BF">
            <wp:extent cx="5943600" cy="4223385"/>
            <wp:effectExtent l="0" t="0" r="0" b="0"/>
            <wp:docPr id="6" name="Picture 6" descr="A picture containing text, window,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3F846CE1" w14:textId="17452BB9" w:rsidR="00156B92" w:rsidRPr="00BD032D" w:rsidRDefault="00AE012D" w:rsidP="00AE012D">
      <w:pPr>
        <w:pStyle w:val="Caption"/>
        <w:jc w:val="center"/>
        <w:rPr>
          <w:rFonts w:ascii="Times New Roman" w:hAnsi="Times New Roman" w:cs="Times New Roman"/>
          <w:sz w:val="44"/>
          <w:szCs w:val="44"/>
        </w:rPr>
      </w:pPr>
      <w:bookmarkStart w:id="89" w:name="_Toc75175652"/>
      <w:r w:rsidRPr="00BD032D">
        <w:rPr>
          <w:rFonts w:ascii="Times New Roman" w:hAnsi="Times New Roman" w:cs="Times New Roman"/>
          <w:sz w:val="24"/>
          <w:szCs w:val="24"/>
        </w:rPr>
        <w:t xml:space="preserve">Figure </w:t>
      </w:r>
      <w:r w:rsidRPr="00BD032D">
        <w:rPr>
          <w:rFonts w:ascii="Times New Roman" w:hAnsi="Times New Roman" w:cs="Times New Roman"/>
          <w:sz w:val="24"/>
          <w:szCs w:val="24"/>
        </w:rPr>
        <w:fldChar w:fldCharType="begin"/>
      </w:r>
      <w:r w:rsidRPr="00BD032D">
        <w:rPr>
          <w:rFonts w:ascii="Times New Roman" w:hAnsi="Times New Roman" w:cs="Times New Roman"/>
          <w:sz w:val="24"/>
          <w:szCs w:val="24"/>
        </w:rPr>
        <w:instrText xml:space="preserve"> SEQ Figure \* ARABIC </w:instrText>
      </w:r>
      <w:r w:rsidRPr="00BD032D">
        <w:rPr>
          <w:rFonts w:ascii="Times New Roman" w:hAnsi="Times New Roman" w:cs="Times New Roman"/>
          <w:sz w:val="24"/>
          <w:szCs w:val="24"/>
        </w:rPr>
        <w:fldChar w:fldCharType="separate"/>
      </w:r>
      <w:r w:rsidR="00117BC8">
        <w:rPr>
          <w:rFonts w:ascii="Times New Roman" w:hAnsi="Times New Roman" w:cs="Times New Roman"/>
          <w:noProof/>
          <w:sz w:val="24"/>
          <w:szCs w:val="24"/>
        </w:rPr>
        <w:t>15</w:t>
      </w:r>
      <w:r w:rsidRPr="00BD032D">
        <w:rPr>
          <w:rFonts w:ascii="Times New Roman" w:hAnsi="Times New Roman" w:cs="Times New Roman"/>
          <w:sz w:val="24"/>
          <w:szCs w:val="24"/>
        </w:rPr>
        <w:fldChar w:fldCharType="end"/>
      </w:r>
      <w:r w:rsidRPr="00BD032D">
        <w:rPr>
          <w:rFonts w:ascii="Times New Roman" w:hAnsi="Times New Roman" w:cs="Times New Roman"/>
          <w:sz w:val="24"/>
          <w:szCs w:val="24"/>
        </w:rPr>
        <w:t>: Comparison of Best Results Achieved from each Deblurring Technique</w:t>
      </w:r>
      <w:bookmarkEnd w:id="89"/>
    </w:p>
    <w:p w14:paraId="456911B4" w14:textId="5FE3C5D4" w:rsidR="00CA0657" w:rsidRPr="00B96864" w:rsidRDefault="003404B5" w:rsidP="00482746">
      <w:pPr>
        <w:pStyle w:val="paragraph"/>
        <w:spacing w:before="0" w:beforeAutospacing="0" w:after="0" w:afterAutospacing="0" w:line="480" w:lineRule="auto"/>
        <w:contextualSpacing/>
        <w:textAlignment w:val="baseline"/>
      </w:pPr>
      <w:r>
        <w:t>It can be observed that deep learning-based deblurring algorithms, in general, have more favorable visual results than traditional methods</w:t>
      </w:r>
      <w:r w:rsidR="00C875DB">
        <w:t>. The Fast Hyperplacian prior produces ring artifacts</w:t>
      </w:r>
      <w:r w:rsidR="003F233A">
        <w:t xml:space="preserve"> because </w:t>
      </w:r>
      <w:r w:rsidR="00816021">
        <w:t xml:space="preserve">the kernel estimation </w:t>
      </w:r>
      <w:r w:rsidR="00C73D46">
        <w:t>derive</w:t>
      </w:r>
      <w:r w:rsidR="002E58AD">
        <w:t xml:space="preserve"> often results to an inaccurate blur</w:t>
      </w:r>
      <w:r w:rsidR="00C875DB">
        <w:t xml:space="preserve"> </w:t>
      </w:r>
      <w:r w:rsidR="00C73D46">
        <w:t>kernel</w:t>
      </w:r>
      <w:r w:rsidR="002979B2">
        <w:t xml:space="preserve"> </w:t>
      </w:r>
      <w:r w:rsidR="0099255B">
        <w:t>after deblur</w:t>
      </w:r>
      <w:r w:rsidR="00C73D46">
        <w:t xml:space="preserve">. On the other hand, </w:t>
      </w:r>
      <w:r w:rsidR="00A11381">
        <w:t xml:space="preserve">DeblurGan-V2 maintains a sharper result after </w:t>
      </w:r>
      <w:r w:rsidR="00395A0A">
        <w:t>testing my dataset with the network</w:t>
      </w:r>
      <w:r w:rsidR="00A11381">
        <w:t>.</w:t>
      </w:r>
      <w:r w:rsidR="00395A0A">
        <w:t xml:space="preserve"> I also noticed that </w:t>
      </w:r>
      <w:r w:rsidR="0086318C">
        <w:t xml:space="preserve">It provided sharper results for my first two images, however the third image </w:t>
      </w:r>
      <w:r w:rsidR="001746EF">
        <w:t>shows some disparities.</w:t>
      </w:r>
      <w:r w:rsidR="004437DB">
        <w:t xml:space="preserve"> Lastly,</w:t>
      </w:r>
      <w:r w:rsidR="00A11381">
        <w:t xml:space="preserve"> MPRNet </w:t>
      </w:r>
      <w:r w:rsidR="004B5637">
        <w:t>produce</w:t>
      </w:r>
      <w:r w:rsidR="004437DB">
        <w:t>d</w:t>
      </w:r>
      <w:r w:rsidR="004B5637">
        <w:t xml:space="preserve"> the best results visually compared to the ground truth</w:t>
      </w:r>
      <w:r w:rsidR="004437DB">
        <w:t xml:space="preserve"> and other techniques</w:t>
      </w:r>
      <w:r w:rsidR="00910944">
        <w:t xml:space="preserve">. The more I </w:t>
      </w:r>
      <w:r w:rsidR="00CA0657">
        <w:t>increased the epochs</w:t>
      </w:r>
      <w:r w:rsidR="00910944">
        <w:t xml:space="preserve"> and layers, the better the image quality</w:t>
      </w:r>
      <w:r w:rsidR="00CA0657">
        <w:t>,</w:t>
      </w:r>
      <w:r w:rsidR="00910944">
        <w:t xml:space="preserve"> however </w:t>
      </w:r>
      <w:r w:rsidR="00901629">
        <w:t>this makes the method computationally complex.</w:t>
      </w:r>
    </w:p>
    <w:p w14:paraId="37096C39" w14:textId="29670FD8" w:rsidR="0007457F" w:rsidRPr="003F33E2" w:rsidRDefault="0BE9FA43" w:rsidP="0BE9FA43">
      <w:pPr>
        <w:pStyle w:val="paragraph"/>
        <w:spacing w:before="0" w:beforeAutospacing="0" w:after="0" w:afterAutospacing="0" w:line="480" w:lineRule="auto"/>
        <w:contextualSpacing/>
        <w:textAlignment w:val="baseline"/>
        <w:rPr>
          <w:ins w:id="90" w:author="Guest User" w:date="2021-06-22T16:38:00Z"/>
          <w:sz w:val="32"/>
          <w:szCs w:val="32"/>
        </w:rPr>
      </w:pPr>
      <w:r w:rsidRPr="0BE9FA43">
        <w:rPr>
          <w:sz w:val="32"/>
          <w:szCs w:val="32"/>
        </w:rPr>
        <w:t>5. Conclusion</w:t>
      </w:r>
      <w:ins w:id="91" w:author="Guest User" w:date="2021-06-22T16:38:00Z">
        <w:r w:rsidRPr="0BE9FA43">
          <w:rPr>
            <w:sz w:val="32"/>
            <w:szCs w:val="32"/>
          </w:rPr>
          <w:t>s and Discusssions</w:t>
        </w:r>
      </w:ins>
    </w:p>
    <w:p w14:paraId="3FCB1F8E" w14:textId="4024EF1F" w:rsidR="0BE9FA43" w:rsidRDefault="0BE9FA43" w:rsidP="0BE9FA43">
      <w:pPr>
        <w:pStyle w:val="paragraph"/>
        <w:spacing w:before="0" w:beforeAutospacing="0" w:after="0" w:afterAutospacing="0" w:line="480" w:lineRule="auto"/>
        <w:rPr>
          <w:sz w:val="32"/>
          <w:szCs w:val="32"/>
        </w:rPr>
      </w:pPr>
      <w:ins w:id="92" w:author="Guest User" w:date="2021-06-22T16:39:00Z">
        <w:r w:rsidRPr="0BE9FA43">
          <w:rPr>
            <w:sz w:val="32"/>
            <w:szCs w:val="32"/>
          </w:rPr>
          <w:t xml:space="preserve">Need write some discussions on the pros and cons of each method, and point out some viable future directions. </w:t>
        </w:r>
      </w:ins>
    </w:p>
    <w:p w14:paraId="47505069" w14:textId="77777777" w:rsidR="008B632C" w:rsidRDefault="008B632C" w:rsidP="005A7685">
      <w:pPr>
        <w:pStyle w:val="paragraph"/>
        <w:spacing w:before="0" w:beforeAutospacing="0" w:after="0" w:afterAutospacing="0"/>
        <w:ind w:firstLine="720"/>
        <w:textAlignment w:val="baseline"/>
        <w:rPr>
          <w:rStyle w:val="normaltextrun"/>
        </w:rPr>
      </w:pPr>
    </w:p>
    <w:p w14:paraId="2A5EB6E7" w14:textId="77777777" w:rsidR="008B632C" w:rsidRDefault="008B632C" w:rsidP="005A7685">
      <w:pPr>
        <w:pStyle w:val="paragraph"/>
        <w:spacing w:before="0" w:beforeAutospacing="0" w:after="0" w:afterAutospacing="0"/>
        <w:ind w:firstLine="720"/>
        <w:textAlignment w:val="baseline"/>
        <w:rPr>
          <w:rStyle w:val="normaltextrun"/>
        </w:rPr>
      </w:pPr>
    </w:p>
    <w:p w14:paraId="00ECCF3D" w14:textId="77777777" w:rsidR="008B632C" w:rsidRDefault="008B632C" w:rsidP="005A7685">
      <w:pPr>
        <w:pStyle w:val="paragraph"/>
        <w:spacing w:before="0" w:beforeAutospacing="0" w:after="0" w:afterAutospacing="0"/>
        <w:ind w:firstLine="720"/>
        <w:textAlignment w:val="baseline"/>
        <w:rPr>
          <w:rStyle w:val="normaltextrun"/>
        </w:rPr>
      </w:pPr>
    </w:p>
    <w:p w14:paraId="31DC4893" w14:textId="77777777" w:rsidR="008B632C" w:rsidRDefault="008B632C" w:rsidP="005A7685">
      <w:pPr>
        <w:pStyle w:val="paragraph"/>
        <w:spacing w:before="0" w:beforeAutospacing="0" w:after="0" w:afterAutospacing="0"/>
        <w:ind w:firstLine="720"/>
        <w:textAlignment w:val="baseline"/>
        <w:rPr>
          <w:rStyle w:val="normaltextrun"/>
        </w:rPr>
      </w:pPr>
    </w:p>
    <w:p w14:paraId="23CCEB0E" w14:textId="77777777" w:rsidR="008B632C" w:rsidRDefault="008B632C" w:rsidP="005A7685">
      <w:pPr>
        <w:pStyle w:val="paragraph"/>
        <w:spacing w:before="0" w:beforeAutospacing="0" w:after="0" w:afterAutospacing="0"/>
        <w:ind w:firstLine="720"/>
        <w:textAlignment w:val="baseline"/>
        <w:rPr>
          <w:rStyle w:val="normaltextrun"/>
        </w:rPr>
      </w:pPr>
    </w:p>
    <w:p w14:paraId="5E672B60" w14:textId="77777777" w:rsidR="008B632C" w:rsidRDefault="008B632C" w:rsidP="005A7685">
      <w:pPr>
        <w:pStyle w:val="paragraph"/>
        <w:spacing w:before="0" w:beforeAutospacing="0" w:after="0" w:afterAutospacing="0"/>
        <w:ind w:firstLine="720"/>
        <w:textAlignment w:val="baseline"/>
        <w:rPr>
          <w:rStyle w:val="normaltextrun"/>
        </w:rPr>
      </w:pPr>
    </w:p>
    <w:p w14:paraId="61D69D8F" w14:textId="77777777" w:rsidR="008B632C" w:rsidRDefault="008B632C" w:rsidP="005A7685">
      <w:pPr>
        <w:pStyle w:val="paragraph"/>
        <w:spacing w:before="0" w:beforeAutospacing="0" w:after="0" w:afterAutospacing="0"/>
        <w:ind w:firstLine="720"/>
        <w:textAlignment w:val="baseline"/>
        <w:rPr>
          <w:rStyle w:val="normaltextrun"/>
        </w:rPr>
      </w:pPr>
    </w:p>
    <w:p w14:paraId="7633C8CA" w14:textId="77777777" w:rsidR="008B632C" w:rsidRDefault="008B632C" w:rsidP="005A7685">
      <w:pPr>
        <w:pStyle w:val="paragraph"/>
        <w:spacing w:before="0" w:beforeAutospacing="0" w:after="0" w:afterAutospacing="0"/>
        <w:ind w:firstLine="720"/>
        <w:textAlignment w:val="baseline"/>
        <w:rPr>
          <w:rStyle w:val="normaltextrun"/>
        </w:rPr>
      </w:pPr>
    </w:p>
    <w:p w14:paraId="34EABC0F" w14:textId="01676253" w:rsidR="005A7685" w:rsidRPr="00895FF1" w:rsidRDefault="005A7685" w:rsidP="005A7685">
      <w:pPr>
        <w:pStyle w:val="paragraph"/>
        <w:spacing w:before="0" w:beforeAutospacing="0" w:after="0" w:afterAutospacing="0"/>
        <w:ind w:firstLine="720"/>
        <w:textAlignment w:val="baseline"/>
      </w:pPr>
      <w:r w:rsidRPr="00895FF1">
        <w:rPr>
          <w:rStyle w:val="normaltextrun"/>
        </w:rPr>
        <w:t> </w:t>
      </w:r>
      <w:r w:rsidRPr="00895FF1">
        <w:rPr>
          <w:rStyle w:val="eop"/>
        </w:rPr>
        <w:t> </w:t>
      </w:r>
    </w:p>
    <w:p w14:paraId="2C2EF95A" w14:textId="3A5F6241" w:rsidR="0020146C" w:rsidRDefault="005A7685" w:rsidP="00CA0D45">
      <w:pPr>
        <w:pStyle w:val="paragraph"/>
        <w:spacing w:before="0" w:beforeAutospacing="0" w:after="0" w:afterAutospacing="0" w:line="480" w:lineRule="auto"/>
        <w:textAlignment w:val="baseline"/>
        <w:rPr>
          <w:rStyle w:val="normaltextrun"/>
          <w:sz w:val="32"/>
          <w:szCs w:val="32"/>
        </w:rPr>
      </w:pPr>
      <w:r w:rsidRPr="00E0720D">
        <w:rPr>
          <w:rStyle w:val="normaltextrun"/>
          <w:sz w:val="32"/>
          <w:szCs w:val="32"/>
        </w:rPr>
        <w:t>References</w:t>
      </w:r>
    </w:p>
    <w:p w14:paraId="7C96CEDF" w14:textId="4C526831" w:rsidR="00D13510" w:rsidRPr="00902E03" w:rsidRDefault="00D13510" w:rsidP="00902E03">
      <w:pPr>
        <w:pStyle w:val="paragraph"/>
        <w:numPr>
          <w:ilvl w:val="0"/>
          <w:numId w:val="15"/>
        </w:numPr>
        <w:spacing w:before="0" w:beforeAutospacing="0" w:after="0" w:afterAutospacing="0" w:line="480" w:lineRule="auto"/>
        <w:textAlignment w:val="baseline"/>
        <w:rPr>
          <w:rStyle w:val="normaltextrun"/>
          <w:color w:val="000000" w:themeColor="text1"/>
        </w:rPr>
      </w:pPr>
      <w:r w:rsidRPr="00902E03">
        <w:rPr>
          <w:rStyle w:val="normaltextrun"/>
          <w:color w:val="000000" w:themeColor="text1"/>
        </w:rPr>
        <w:t>J. Pan, D. Sun, H. Pfister and M. Yang, "Blind Image Deblurring Using Dark Channel Prior," 2016 IEEE Conference on Computer Vision and Pattern Recognition (CVPR), 2016, pp. 1628-1636, doi: 10.1109/CVPR.2016.180.</w:t>
      </w:r>
    </w:p>
    <w:p w14:paraId="4CD81344" w14:textId="55079535" w:rsidR="00DD223F" w:rsidRPr="00902E03" w:rsidRDefault="006C4864" w:rsidP="00902E03">
      <w:pPr>
        <w:pStyle w:val="paragraph"/>
        <w:numPr>
          <w:ilvl w:val="0"/>
          <w:numId w:val="15"/>
        </w:numPr>
        <w:spacing w:before="0" w:beforeAutospacing="0" w:after="0" w:afterAutospacing="0" w:line="480" w:lineRule="auto"/>
        <w:textAlignment w:val="baseline"/>
        <w:rPr>
          <w:rStyle w:val="eop"/>
          <w:color w:val="000000" w:themeColor="text1"/>
        </w:rPr>
      </w:pPr>
      <w:r w:rsidRPr="00902E03">
        <w:rPr>
          <w:rStyle w:val="eop"/>
          <w:color w:val="000000" w:themeColor="text1"/>
        </w:rPr>
        <w:t>J. Cai, H. Ji, C. Liu and Z. Shen, "Framelet-Based Blind Motion Deblurring From a Single Image," in IEEE Transactions on Image Processing, vol. 21, no. 2, pp. 562-572, Feb. 2012, doi: 10.1109/TIP.2011.2164413.</w:t>
      </w:r>
    </w:p>
    <w:p w14:paraId="6A9C8C09" w14:textId="38CF2C85" w:rsidR="006C4864" w:rsidRPr="00902E03" w:rsidRDefault="00930517" w:rsidP="00902E03">
      <w:pPr>
        <w:pStyle w:val="paragraph"/>
        <w:numPr>
          <w:ilvl w:val="0"/>
          <w:numId w:val="15"/>
        </w:numPr>
        <w:spacing w:before="0" w:beforeAutospacing="0" w:after="0" w:afterAutospacing="0" w:line="480" w:lineRule="auto"/>
        <w:textAlignment w:val="baseline"/>
        <w:rPr>
          <w:rStyle w:val="eop"/>
          <w:color w:val="000000" w:themeColor="text1"/>
        </w:rPr>
      </w:pPr>
      <w:r w:rsidRPr="00902E03">
        <w:rPr>
          <w:rStyle w:val="eop"/>
          <w:color w:val="000000" w:themeColor="text1"/>
        </w:rPr>
        <w:t>A. Levin, Y. Weiss, F. Durand and W. T. Freeman, "Understanding Blind Deconvolution Algorithms," in IEEE Transactions on Pattern Analysis and Machine Intelligence, vol. 33, no. 12, pp. 2354-2367, Dec. 2011, doi: 10.1109/TPAMI.2011.148.</w:t>
      </w:r>
    </w:p>
    <w:p w14:paraId="414933BC" w14:textId="5B430B44" w:rsidR="00930517" w:rsidRPr="00902E03" w:rsidRDefault="00C7168E" w:rsidP="00902E03">
      <w:pPr>
        <w:pStyle w:val="paragraph"/>
        <w:numPr>
          <w:ilvl w:val="0"/>
          <w:numId w:val="15"/>
        </w:numPr>
        <w:spacing w:before="0" w:beforeAutospacing="0" w:after="0" w:afterAutospacing="0" w:line="480" w:lineRule="auto"/>
        <w:textAlignment w:val="baseline"/>
        <w:rPr>
          <w:rStyle w:val="eop"/>
          <w:color w:val="000000" w:themeColor="text1"/>
        </w:rPr>
      </w:pPr>
      <w:r w:rsidRPr="00902E03">
        <w:rPr>
          <w:rStyle w:val="eop"/>
          <w:color w:val="000000" w:themeColor="text1"/>
        </w:rPr>
        <w:t>Long Mai and Feng Liu, "Kernel fusion for better image deblurring," 2015 IEEE Conference on Computer Vision and Pattern Recognition (CVPR), 2015, pp. 371-380, doi: 10.1109/CVPR.2015.7298634.</w:t>
      </w:r>
    </w:p>
    <w:p w14:paraId="0AEF63D1" w14:textId="3AC6FC68" w:rsidR="00C7168E" w:rsidRPr="00902E03" w:rsidRDefault="00D9058C"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L. Fang, H. Liu, F. Wu, X. Sun and H. Li, "Separable Kernel for Image Deblurring," </w:t>
      </w:r>
      <w:r w:rsidRPr="00902E03">
        <w:rPr>
          <w:rStyle w:val="Emphasis"/>
          <w:color w:val="000000" w:themeColor="text1"/>
          <w:shd w:val="clear" w:color="auto" w:fill="FFFFFF"/>
        </w:rPr>
        <w:t>2014 IEEE Conference on Computer Vision and Pattern Recognition</w:t>
      </w:r>
      <w:r w:rsidRPr="00902E03">
        <w:rPr>
          <w:color w:val="000000" w:themeColor="text1"/>
          <w:shd w:val="clear" w:color="auto" w:fill="FFFFFF"/>
        </w:rPr>
        <w:t>, 2014, pp. 2885-2892, doi: 10.1109/CVPR.2014.369.</w:t>
      </w:r>
    </w:p>
    <w:p w14:paraId="6E03FB3A" w14:textId="690F9135" w:rsidR="00E476F7" w:rsidRPr="00902E03" w:rsidRDefault="0043600A"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Xu L., Jia J. (2010) Two-Phase Kernel Estimation for Robust Motion Deblurring. In: Daniilidis K., Maragos P., Paragios N. (eds) Computer Vision – ECCV 2010. ECCV 2010. Lecture Notes in Computer Science, vol 6311. Springer, Berlin, Heidelberg. https://doi.org/10.1007/978-3-642-15549-9_12</w:t>
      </w:r>
    </w:p>
    <w:p w14:paraId="087B3F93" w14:textId="77777777" w:rsidR="00053C7B" w:rsidRPr="00902E03" w:rsidRDefault="0088645F" w:rsidP="00902E03">
      <w:pPr>
        <w:pStyle w:val="paragraph"/>
        <w:numPr>
          <w:ilvl w:val="0"/>
          <w:numId w:val="15"/>
        </w:numPr>
        <w:spacing w:before="0" w:beforeAutospacing="0" w:after="0" w:afterAutospacing="0" w:line="480" w:lineRule="auto"/>
        <w:textAlignment w:val="baseline"/>
        <w:rPr>
          <w:color w:val="000000" w:themeColor="text1"/>
        </w:rPr>
      </w:pPr>
      <w:hyperlink r:id="rId36" w:history="1">
        <w:r w:rsidR="00053C7B" w:rsidRPr="00902E03">
          <w:rPr>
            <w:rStyle w:val="Hyperlink"/>
            <w:color w:val="000000" w:themeColor="text1"/>
          </w:rPr>
          <w:t>https://arxiv.org/pdf/2105.13077.pdf</w:t>
        </w:r>
      </w:hyperlink>
    </w:p>
    <w:p w14:paraId="6332F3CA" w14:textId="2BDF6EEE" w:rsidR="0043600A" w:rsidRPr="00902E03" w:rsidRDefault="00B8676C"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K. Zhang, W. Zuo and L. Zhang, "Deep Plug-And-Play Super-Resolution for Arbitrary Blur Kernels," </w:t>
      </w:r>
      <w:r w:rsidRPr="00902E03">
        <w:rPr>
          <w:rStyle w:val="Emphasis"/>
          <w:color w:val="000000" w:themeColor="text1"/>
          <w:shd w:val="clear" w:color="auto" w:fill="FFFFFF"/>
        </w:rPr>
        <w:t>2019 IEEE/CVF Conference on Computer Vision and Pattern Recognition (CVPR)</w:t>
      </w:r>
      <w:r w:rsidRPr="00902E03">
        <w:rPr>
          <w:color w:val="000000" w:themeColor="text1"/>
          <w:shd w:val="clear" w:color="auto" w:fill="FFFFFF"/>
        </w:rPr>
        <w:t>, 2019, pp. 1671-1681, doi: 10.1109/CVPR.2019.00177.</w:t>
      </w:r>
    </w:p>
    <w:p w14:paraId="0C109EDA" w14:textId="0F5D3845" w:rsidR="00527A14" w:rsidRPr="00902E03" w:rsidRDefault="004D43FE"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T. M. Nimisha, A. K. Singh and A. N. Rajagopalan, "Blur-Invariant Deep Learning for Blind-Deblurring," </w:t>
      </w:r>
      <w:r w:rsidRPr="00902E03">
        <w:rPr>
          <w:rStyle w:val="Emphasis"/>
          <w:color w:val="000000" w:themeColor="text1"/>
          <w:shd w:val="clear" w:color="auto" w:fill="FFFFFF"/>
        </w:rPr>
        <w:t>2017 IEEE International Conference on Computer Vision (ICCV)</w:t>
      </w:r>
      <w:r w:rsidRPr="00902E03">
        <w:rPr>
          <w:color w:val="000000" w:themeColor="text1"/>
          <w:shd w:val="clear" w:color="auto" w:fill="FFFFFF"/>
        </w:rPr>
        <w:t>, 2017, pp. 4762-4770, doi: 10.1109/ICCV.2017.509.</w:t>
      </w:r>
    </w:p>
    <w:p w14:paraId="4CE82C06" w14:textId="2C7E8066" w:rsidR="00101B61" w:rsidRPr="00902E03" w:rsidRDefault="00101B61" w:rsidP="00902E03">
      <w:pPr>
        <w:pStyle w:val="paragraph"/>
        <w:numPr>
          <w:ilvl w:val="0"/>
          <w:numId w:val="15"/>
        </w:numPr>
        <w:adjustRightInd w:val="0"/>
        <w:snapToGrid w:val="0"/>
        <w:spacing w:before="0" w:beforeAutospacing="0" w:after="0" w:afterAutospacing="0" w:line="480" w:lineRule="auto"/>
        <w:ind w:left="357" w:hanging="357"/>
        <w:textAlignment w:val="baseline"/>
        <w:rPr>
          <w:color w:val="000000" w:themeColor="text1"/>
        </w:rPr>
      </w:pPr>
      <w:r w:rsidRPr="00902E03">
        <w:rPr>
          <w:color w:val="000000" w:themeColor="text1"/>
          <w:shd w:val="clear" w:color="auto" w:fill="FFFFFF"/>
        </w:rPr>
        <w:t>O. Kupyn, V. Budzan, M. Mykhailych, D. Mishkin and J. Matas, "DeblurGAN: Blind Motion Deblurring Using Conditional Adversarial Networks," </w:t>
      </w:r>
      <w:r w:rsidRPr="00902E03">
        <w:rPr>
          <w:rStyle w:val="Emphasis"/>
          <w:color w:val="000000" w:themeColor="text1"/>
          <w:shd w:val="clear" w:color="auto" w:fill="FFFFFF"/>
        </w:rPr>
        <w:t>2018 IEEE/CVF Conference on Computer Vision and Pattern Recognition</w:t>
      </w:r>
      <w:r w:rsidRPr="00902E03">
        <w:rPr>
          <w:color w:val="000000" w:themeColor="text1"/>
          <w:shd w:val="clear" w:color="auto" w:fill="FFFFFF"/>
        </w:rPr>
        <w:t>, 2018, pp. 8183-8192, doi: 10.1109/CVPR.2018.00854.</w:t>
      </w:r>
    </w:p>
    <w:p w14:paraId="0A47A3B7" w14:textId="7F895F4A" w:rsidR="00E06E0C" w:rsidRPr="00902E03" w:rsidRDefault="00E06E0C"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 S. Cho, Jue Wang and S. Lee, "Handling outliers in non-blind image deconvolution," 2011 International Conference on Computer Vision, 2011, pp. 495-502, doi: 10.1109/ICCV.2011.6126280.</w:t>
      </w:r>
    </w:p>
    <w:p w14:paraId="00FA3482" w14:textId="153FFD93" w:rsidR="00287775" w:rsidRPr="00902E03" w:rsidRDefault="00287775"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Fortunato, H.E., Oliveira, M.M. Fast high-quality non-blind deconvolution using sparse adaptive priors. Vis Comput 30, 661–671 (2014). </w:t>
      </w:r>
      <w:hyperlink r:id="rId37" w:history="1">
        <w:r w:rsidR="00DE2874" w:rsidRPr="00902E03">
          <w:rPr>
            <w:rStyle w:val="Hyperlink"/>
            <w:color w:val="000000" w:themeColor="text1"/>
          </w:rPr>
          <w:t>https://doi.org/10.1007/s00371-014-0966-x</w:t>
        </w:r>
      </w:hyperlink>
    </w:p>
    <w:p w14:paraId="78D9DEF7" w14:textId="2AEB91EF" w:rsidR="00DE2874" w:rsidRPr="00902E03" w:rsidRDefault="00681DE4"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Poulose, Minu. (2013). Literature Survey on Image Deblurring Techniques. International Journal of Computer Applications Technology and Research. 2. 286-288. 10.7753/IJCATR0203.1014.</w:t>
      </w:r>
    </w:p>
    <w:p w14:paraId="7E37C746" w14:textId="75F57A2B" w:rsidR="00681DE4" w:rsidRPr="00902E03" w:rsidRDefault="0089476E"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C. J. Schuler, M. Hirsch, S. Harmeling and B. Schölkopf, "Learning to Deblur," in IEEE Transactions on Pattern Analysis and Machine Intelligence, vol. 38, no. 7, pp. 1439-1451, 1 July 2016, doi: 10.1109/TPAMI.2015.2481418.</w:t>
      </w:r>
    </w:p>
    <w:p w14:paraId="655CADDE" w14:textId="6DC6BE4D" w:rsidR="00446F35" w:rsidRPr="00902E03" w:rsidRDefault="00446F35"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Poulose, Minu. (2013). Literature Survey on Image Deblurring Techniques. International Journal of Computer Applications Technology and Research. 2. 286-288. 10.7753/IJCATR0203.1014.</w:t>
      </w:r>
    </w:p>
    <w:p w14:paraId="05E6CDF2" w14:textId="5AA14A50" w:rsidR="00A439F1" w:rsidRPr="00902E03" w:rsidRDefault="006142EE"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Y. Bai, G. Cheung, X. Liu and W. Gao, "Graph-Based Blind Image Deblurring From a Single Photograph," in </w:t>
      </w:r>
      <w:r w:rsidRPr="00902E03">
        <w:rPr>
          <w:rStyle w:val="Emphasis"/>
          <w:color w:val="000000" w:themeColor="text1"/>
          <w:shd w:val="clear" w:color="auto" w:fill="FFFFFF"/>
        </w:rPr>
        <w:t>IEEE Transactions on Image Processing</w:t>
      </w:r>
      <w:r w:rsidRPr="00902E03">
        <w:rPr>
          <w:color w:val="000000" w:themeColor="text1"/>
          <w:shd w:val="clear" w:color="auto" w:fill="FFFFFF"/>
        </w:rPr>
        <w:t>, vol. 28, no. 3, pp. 1404-1418, March 2019, doi: 10.1109/TIP.2018.2874290.</w:t>
      </w:r>
    </w:p>
    <w:p w14:paraId="496311BC" w14:textId="69A6BFDF" w:rsidR="00C025A2" w:rsidRPr="00902E03" w:rsidRDefault="00A439F1"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 </w:t>
      </w:r>
      <w:r w:rsidR="00C75DA5" w:rsidRPr="00902E03">
        <w:rPr>
          <w:color w:val="000000" w:themeColor="text1"/>
        </w:rPr>
        <w:t>Richardson, W. (1972). Bayesian-Based Iterative Method of Image Restoration. Journal of the Optical Society of America, 62, 55-59.</w:t>
      </w:r>
      <w:r w:rsidRPr="00902E03">
        <w:rPr>
          <w:color w:val="000000" w:themeColor="text1"/>
        </w:rPr>
        <w:t xml:space="preserve">. </w:t>
      </w:r>
    </w:p>
    <w:p w14:paraId="6F7C6D44" w14:textId="090180D8" w:rsidR="00A36F72" w:rsidRPr="00902E03" w:rsidRDefault="00A439F1"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rPr>
        <w:t xml:space="preserve"> Lucy L. An iterative technique for the rectification of observed distributions. Astron J. 1974;79(6):745–54.</w:t>
      </w:r>
    </w:p>
    <w:p w14:paraId="19B88369" w14:textId="73687CB2" w:rsidR="00120961" w:rsidRPr="00902E03" w:rsidRDefault="00120961"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O. Kupyn, T. Martyniuk, J. Wu and Z. Wang, "DeblurGAN-v2: Deblurring (Orders-of-Magnitude) Faster and Better," </w:t>
      </w:r>
      <w:r w:rsidRPr="00902E03">
        <w:rPr>
          <w:rStyle w:val="Emphasis"/>
          <w:color w:val="000000" w:themeColor="text1"/>
          <w:shd w:val="clear" w:color="auto" w:fill="FFFFFF"/>
        </w:rPr>
        <w:t>2019 IEEE/CVF International Conference on Computer Vision (ICCV)</w:t>
      </w:r>
      <w:r w:rsidRPr="00902E03">
        <w:rPr>
          <w:color w:val="000000" w:themeColor="text1"/>
          <w:shd w:val="clear" w:color="auto" w:fill="FFFFFF"/>
        </w:rPr>
        <w:t>, 2019, pp. 8877-8886, doi: 10.1109/ICCV.2019.00897.</w:t>
      </w:r>
    </w:p>
    <w:p w14:paraId="0A84B679" w14:textId="6B0D76B7" w:rsidR="007E6FEF" w:rsidRPr="00902E03" w:rsidRDefault="007E6FEF" w:rsidP="00902E03">
      <w:pPr>
        <w:pStyle w:val="paragraph"/>
        <w:numPr>
          <w:ilvl w:val="0"/>
          <w:numId w:val="15"/>
        </w:numPr>
        <w:spacing w:before="0" w:beforeAutospacing="0" w:after="0" w:afterAutospacing="0" w:line="480" w:lineRule="auto"/>
        <w:textAlignment w:val="baseline"/>
        <w:rPr>
          <w:color w:val="000000" w:themeColor="text1"/>
        </w:rPr>
      </w:pPr>
      <w:r w:rsidRPr="00902E03">
        <w:rPr>
          <w:color w:val="000000" w:themeColor="text1"/>
          <w:shd w:val="clear" w:color="auto" w:fill="FFFFFF"/>
        </w:rPr>
        <w:t>Zamir, S.W., Arora, A., Khan, S., Hayat, M., Khan, F., Yang, M., &amp; Shao, L. (2021). Multi-Stage Progressive Image Restoration. </w:t>
      </w:r>
      <w:r w:rsidRPr="00902E03">
        <w:rPr>
          <w:rStyle w:val="Emphasis"/>
          <w:color w:val="000000" w:themeColor="text1"/>
        </w:rPr>
        <w:t>ArXiv, abs/2102.02808</w:t>
      </w:r>
      <w:r w:rsidRPr="00902E03">
        <w:rPr>
          <w:color w:val="000000" w:themeColor="text1"/>
          <w:shd w:val="clear" w:color="auto" w:fill="FFFFFF"/>
        </w:rPr>
        <w:t>.</w:t>
      </w:r>
    </w:p>
    <w:p w14:paraId="7013D347" w14:textId="77777777" w:rsidR="00773A0E" w:rsidRPr="00773A0E" w:rsidRDefault="00773A0E" w:rsidP="00902E03">
      <w:pPr>
        <w:pStyle w:val="ListParagraph"/>
        <w:numPr>
          <w:ilvl w:val="0"/>
          <w:numId w:val="15"/>
        </w:numPr>
        <w:spacing w:after="0" w:line="240" w:lineRule="auto"/>
        <w:rPr>
          <w:rFonts w:ascii="Times New Roman" w:eastAsia="Times New Roman" w:hAnsi="Times New Roman" w:cs="Times New Roman"/>
          <w:color w:val="000000" w:themeColor="text1"/>
          <w:sz w:val="24"/>
          <w:szCs w:val="24"/>
          <w:lang w:eastAsia="en-GB"/>
        </w:rPr>
      </w:pPr>
      <w:r w:rsidRPr="00773A0E">
        <w:rPr>
          <w:rFonts w:ascii="Times New Roman" w:eastAsia="Times New Roman" w:hAnsi="Times New Roman" w:cs="Times New Roman"/>
          <w:color w:val="000000" w:themeColor="text1"/>
          <w:sz w:val="24"/>
          <w:szCs w:val="24"/>
          <w:lang w:eastAsia="en-GB"/>
        </w:rPr>
        <w:t>Olaf Ronneberger, Philipp Fischer, and Thomas Brox. UNet: convolutional networks for biomedical image segmentation. In MICCAI, 2015. 1, 2, 3</w:t>
      </w:r>
    </w:p>
    <w:p w14:paraId="7E904822" w14:textId="77777777" w:rsidR="00773A0E" w:rsidRPr="00902E03" w:rsidRDefault="00773A0E" w:rsidP="00902E03">
      <w:pPr>
        <w:pStyle w:val="paragraph"/>
        <w:spacing w:before="0" w:beforeAutospacing="0" w:after="0" w:afterAutospacing="0" w:line="480" w:lineRule="auto"/>
        <w:ind w:left="360"/>
        <w:textAlignment w:val="baseline"/>
        <w:rPr>
          <w:color w:val="000000" w:themeColor="text1"/>
        </w:rPr>
      </w:pPr>
    </w:p>
    <w:p w14:paraId="7C7FF423" w14:textId="77777777" w:rsidR="00BD27B6" w:rsidRPr="00895FF1" w:rsidRDefault="00BD27B6" w:rsidP="005A7685">
      <w:pPr>
        <w:pStyle w:val="paragraph"/>
        <w:spacing w:before="0" w:beforeAutospacing="0" w:after="0" w:afterAutospacing="0"/>
        <w:textAlignment w:val="baseline"/>
      </w:pPr>
    </w:p>
    <w:p w14:paraId="71A3BBB6" w14:textId="77777777" w:rsidR="004E5D7E" w:rsidRPr="00895FF1" w:rsidRDefault="004E5D7E">
      <w:pPr>
        <w:rPr>
          <w:rFonts w:ascii="Times New Roman" w:hAnsi="Times New Roman" w:cs="Times New Roman"/>
          <w:sz w:val="24"/>
          <w:szCs w:val="24"/>
        </w:rPr>
      </w:pPr>
    </w:p>
    <w:sectPr w:rsidR="004E5D7E" w:rsidRPr="00895FF1" w:rsidSect="00597E10">
      <w:footerReference w:type="default" r:id="rId3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6" w:author="Blessing Ajibero" w:date="2021-06-15T23:05:00Z" w:initials="BA">
    <w:p w14:paraId="41A34E61" w14:textId="1802B776" w:rsidR="00482190" w:rsidRDefault="00482190">
      <w:pPr>
        <w:pStyle w:val="CommentText"/>
      </w:pPr>
      <w:r>
        <w:rPr>
          <w:rStyle w:val="CommentReference"/>
        </w:rPr>
        <w:annotationRef/>
      </w:r>
      <w:r>
        <w:t>Reword this paragragh</w:t>
      </w:r>
    </w:p>
  </w:comment>
  <w:comment w:id="57" w:author="Blessing Ajibero" w:date="2021-06-16T02:22:00Z" w:initials="BA">
    <w:p w14:paraId="3CDA80CB" w14:textId="3C94D152" w:rsidR="00CA2956" w:rsidRDefault="00CA2956" w:rsidP="51213A5A">
      <w:pPr>
        <w:pStyle w:val="CommentText"/>
      </w:pPr>
      <w:r>
        <w:rPr>
          <w:rStyle w:val="CommentReference"/>
        </w:rPr>
        <w:annotationRef/>
      </w:r>
      <w:r w:rsidR="51213A5A">
        <w:t xml:space="preserve">Reword </w:t>
      </w:r>
      <w:r>
        <w:rPr>
          <w:rStyle w:val="CommentReference"/>
        </w:rPr>
        <w:annotationRef/>
      </w:r>
    </w:p>
  </w:comment>
  <w:comment w:id="84" w:author="Blessing Ajibero [2]" w:date="2021-06-22T10:50:00Z" w:initials="BA">
    <w:p w14:paraId="7384C5BF" w14:textId="24364A5E" w:rsidR="00B96864" w:rsidRDefault="00B96864">
      <w:pPr>
        <w:pStyle w:val="CommentText"/>
      </w:pPr>
      <w:r>
        <w:rPr>
          <w:rStyle w:val="CommentReference"/>
        </w:rPr>
        <w:annotationRef/>
      </w:r>
      <w:r>
        <w:t>Create for deblurring</w:t>
      </w:r>
    </w:p>
  </w:comment>
  <w:comment w:id="85" w:author="Blessing Ajibero" w:date="2021-06-18T12:34:00Z" w:initials="BA">
    <w:p w14:paraId="68E312CB" w14:textId="7CBB1D85" w:rsidR="00846305" w:rsidRDefault="00846305">
      <w:pPr>
        <w:pStyle w:val="CommentText"/>
      </w:pPr>
      <w:r>
        <w:rPr>
          <w:rStyle w:val="CommentReference"/>
        </w:rPr>
        <w:annotationRef/>
      </w:r>
      <w:r w:rsidR="00A37738">
        <w:t xml:space="preserve">Highlight changes that are not obvious by the </w:t>
      </w:r>
      <w:r w:rsidR="00D17F12">
        <w:t>physical eyes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1A34E61" w15:done="0"/>
  <w15:commentEx w15:paraId="3CDA80CB" w15:done="0"/>
  <w15:commentEx w15:paraId="7384C5BF" w15:done="0"/>
  <w15:commentEx w15:paraId="68E312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3B0D2" w16cex:dateUtc="2021-06-16T04:05:00Z"/>
  <w16cex:commentExtensible w16cex:durableId="2473DEE2" w16cex:dateUtc="2021-06-16T07:22:00Z"/>
  <w16cex:commentExtensible w16cex:durableId="247C3EE7" w16cex:dateUtc="2021-06-22T15:50:00Z"/>
  <w16cex:commentExtensible w16cex:durableId="24771172" w16cex:dateUtc="2021-06-18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A34E61" w16cid:durableId="2473B0D2"/>
  <w16cid:commentId w16cid:paraId="3CDA80CB" w16cid:durableId="2473DEE2"/>
  <w16cid:commentId w16cid:paraId="7384C5BF" w16cid:durableId="247C3EE7"/>
  <w16cid:commentId w16cid:paraId="68E312CB" w16cid:durableId="247711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456B8" w14:textId="77777777" w:rsidR="005F0F37" w:rsidRDefault="005F0F37" w:rsidP="007903BE">
      <w:pPr>
        <w:spacing w:after="0" w:line="240" w:lineRule="auto"/>
      </w:pPr>
      <w:r>
        <w:separator/>
      </w:r>
    </w:p>
  </w:endnote>
  <w:endnote w:type="continuationSeparator" w:id="0">
    <w:p w14:paraId="10D4B134" w14:textId="77777777" w:rsidR="005F0F37" w:rsidRDefault="005F0F37" w:rsidP="007903BE">
      <w:pPr>
        <w:spacing w:after="0" w:line="240" w:lineRule="auto"/>
      </w:pPr>
      <w:r>
        <w:continuationSeparator/>
      </w:r>
    </w:p>
  </w:endnote>
  <w:endnote w:type="continuationNotice" w:id="1">
    <w:p w14:paraId="481230A6" w14:textId="77777777" w:rsidR="005F0F37" w:rsidRDefault="005F0F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0B737" w14:textId="77777777" w:rsidR="007903BE" w:rsidRDefault="007903B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A84B7B3" w14:textId="77777777" w:rsidR="007903BE" w:rsidRDefault="007903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82E471" w14:textId="77777777" w:rsidR="005F0F37" w:rsidRDefault="005F0F37" w:rsidP="007903BE">
      <w:pPr>
        <w:spacing w:after="0" w:line="240" w:lineRule="auto"/>
      </w:pPr>
      <w:r>
        <w:separator/>
      </w:r>
    </w:p>
  </w:footnote>
  <w:footnote w:type="continuationSeparator" w:id="0">
    <w:p w14:paraId="5ACA820C" w14:textId="77777777" w:rsidR="005F0F37" w:rsidRDefault="005F0F37" w:rsidP="007903BE">
      <w:pPr>
        <w:spacing w:after="0" w:line="240" w:lineRule="auto"/>
      </w:pPr>
      <w:r>
        <w:continuationSeparator/>
      </w:r>
    </w:p>
  </w:footnote>
  <w:footnote w:type="continuationNotice" w:id="1">
    <w:p w14:paraId="699101D2" w14:textId="77777777" w:rsidR="005F0F37" w:rsidRDefault="005F0F3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F0B6A"/>
    <w:multiLevelType w:val="multilevel"/>
    <w:tmpl w:val="476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8D328C"/>
    <w:multiLevelType w:val="hybridMultilevel"/>
    <w:tmpl w:val="B97E9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100C2C"/>
    <w:multiLevelType w:val="hybridMultilevel"/>
    <w:tmpl w:val="5CA24900"/>
    <w:lvl w:ilvl="0" w:tplc="5AAE5B5C">
      <w:start w:val="6"/>
      <w:numFmt w:val="decimal"/>
      <w:lvlText w:val="%1."/>
      <w:lvlJc w:val="left"/>
      <w:pPr>
        <w:tabs>
          <w:tab w:val="num" w:pos="720"/>
        </w:tabs>
        <w:ind w:left="720" w:hanging="360"/>
      </w:pPr>
    </w:lvl>
    <w:lvl w:ilvl="1" w:tplc="61BE2DAA" w:tentative="1">
      <w:start w:val="1"/>
      <w:numFmt w:val="decimal"/>
      <w:lvlText w:val="%2."/>
      <w:lvlJc w:val="left"/>
      <w:pPr>
        <w:tabs>
          <w:tab w:val="num" w:pos="1440"/>
        </w:tabs>
        <w:ind w:left="1440" w:hanging="360"/>
      </w:pPr>
    </w:lvl>
    <w:lvl w:ilvl="2" w:tplc="529CA060" w:tentative="1">
      <w:start w:val="1"/>
      <w:numFmt w:val="decimal"/>
      <w:lvlText w:val="%3."/>
      <w:lvlJc w:val="left"/>
      <w:pPr>
        <w:tabs>
          <w:tab w:val="num" w:pos="2160"/>
        </w:tabs>
        <w:ind w:left="2160" w:hanging="360"/>
      </w:pPr>
    </w:lvl>
    <w:lvl w:ilvl="3" w:tplc="EBB4E63C" w:tentative="1">
      <w:start w:val="1"/>
      <w:numFmt w:val="decimal"/>
      <w:lvlText w:val="%4."/>
      <w:lvlJc w:val="left"/>
      <w:pPr>
        <w:tabs>
          <w:tab w:val="num" w:pos="2880"/>
        </w:tabs>
        <w:ind w:left="2880" w:hanging="360"/>
      </w:pPr>
    </w:lvl>
    <w:lvl w:ilvl="4" w:tplc="2B7ED084" w:tentative="1">
      <w:start w:val="1"/>
      <w:numFmt w:val="decimal"/>
      <w:lvlText w:val="%5."/>
      <w:lvlJc w:val="left"/>
      <w:pPr>
        <w:tabs>
          <w:tab w:val="num" w:pos="3600"/>
        </w:tabs>
        <w:ind w:left="3600" w:hanging="360"/>
      </w:pPr>
    </w:lvl>
    <w:lvl w:ilvl="5" w:tplc="130C1BAC" w:tentative="1">
      <w:start w:val="1"/>
      <w:numFmt w:val="decimal"/>
      <w:lvlText w:val="%6."/>
      <w:lvlJc w:val="left"/>
      <w:pPr>
        <w:tabs>
          <w:tab w:val="num" w:pos="4320"/>
        </w:tabs>
        <w:ind w:left="4320" w:hanging="360"/>
      </w:pPr>
    </w:lvl>
    <w:lvl w:ilvl="6" w:tplc="DDFE13DA" w:tentative="1">
      <w:start w:val="1"/>
      <w:numFmt w:val="decimal"/>
      <w:lvlText w:val="%7."/>
      <w:lvlJc w:val="left"/>
      <w:pPr>
        <w:tabs>
          <w:tab w:val="num" w:pos="5040"/>
        </w:tabs>
        <w:ind w:left="5040" w:hanging="360"/>
      </w:pPr>
    </w:lvl>
    <w:lvl w:ilvl="7" w:tplc="E048DC9A" w:tentative="1">
      <w:start w:val="1"/>
      <w:numFmt w:val="decimal"/>
      <w:lvlText w:val="%8."/>
      <w:lvlJc w:val="left"/>
      <w:pPr>
        <w:tabs>
          <w:tab w:val="num" w:pos="5760"/>
        </w:tabs>
        <w:ind w:left="5760" w:hanging="360"/>
      </w:pPr>
    </w:lvl>
    <w:lvl w:ilvl="8" w:tplc="BD109254" w:tentative="1">
      <w:start w:val="1"/>
      <w:numFmt w:val="decimal"/>
      <w:lvlText w:val="%9."/>
      <w:lvlJc w:val="left"/>
      <w:pPr>
        <w:tabs>
          <w:tab w:val="num" w:pos="6480"/>
        </w:tabs>
        <w:ind w:left="6480" w:hanging="360"/>
      </w:pPr>
    </w:lvl>
  </w:abstractNum>
  <w:abstractNum w:abstractNumId="3" w15:restartNumberingAfterBreak="0">
    <w:nsid w:val="2C045EF3"/>
    <w:multiLevelType w:val="hybridMultilevel"/>
    <w:tmpl w:val="BC467B9E"/>
    <w:lvl w:ilvl="0" w:tplc="68D2C198">
      <w:start w:val="5"/>
      <w:numFmt w:val="decimal"/>
      <w:lvlText w:val="%1."/>
      <w:lvlJc w:val="left"/>
      <w:pPr>
        <w:tabs>
          <w:tab w:val="num" w:pos="720"/>
        </w:tabs>
        <w:ind w:left="720" w:hanging="360"/>
      </w:pPr>
    </w:lvl>
    <w:lvl w:ilvl="1" w:tplc="A0C2A49E" w:tentative="1">
      <w:start w:val="1"/>
      <w:numFmt w:val="decimal"/>
      <w:lvlText w:val="%2."/>
      <w:lvlJc w:val="left"/>
      <w:pPr>
        <w:tabs>
          <w:tab w:val="num" w:pos="1440"/>
        </w:tabs>
        <w:ind w:left="1440" w:hanging="360"/>
      </w:pPr>
    </w:lvl>
    <w:lvl w:ilvl="2" w:tplc="CAB86B84" w:tentative="1">
      <w:start w:val="1"/>
      <w:numFmt w:val="decimal"/>
      <w:lvlText w:val="%3."/>
      <w:lvlJc w:val="left"/>
      <w:pPr>
        <w:tabs>
          <w:tab w:val="num" w:pos="2160"/>
        </w:tabs>
        <w:ind w:left="2160" w:hanging="360"/>
      </w:pPr>
    </w:lvl>
    <w:lvl w:ilvl="3" w:tplc="453EE19E" w:tentative="1">
      <w:start w:val="1"/>
      <w:numFmt w:val="decimal"/>
      <w:lvlText w:val="%4."/>
      <w:lvlJc w:val="left"/>
      <w:pPr>
        <w:tabs>
          <w:tab w:val="num" w:pos="2880"/>
        </w:tabs>
        <w:ind w:left="2880" w:hanging="360"/>
      </w:pPr>
    </w:lvl>
    <w:lvl w:ilvl="4" w:tplc="FBC45B54" w:tentative="1">
      <w:start w:val="1"/>
      <w:numFmt w:val="decimal"/>
      <w:lvlText w:val="%5."/>
      <w:lvlJc w:val="left"/>
      <w:pPr>
        <w:tabs>
          <w:tab w:val="num" w:pos="3600"/>
        </w:tabs>
        <w:ind w:left="3600" w:hanging="360"/>
      </w:pPr>
    </w:lvl>
    <w:lvl w:ilvl="5" w:tplc="32F43850" w:tentative="1">
      <w:start w:val="1"/>
      <w:numFmt w:val="decimal"/>
      <w:lvlText w:val="%6."/>
      <w:lvlJc w:val="left"/>
      <w:pPr>
        <w:tabs>
          <w:tab w:val="num" w:pos="4320"/>
        </w:tabs>
        <w:ind w:left="4320" w:hanging="360"/>
      </w:pPr>
    </w:lvl>
    <w:lvl w:ilvl="6" w:tplc="DFA2F29A" w:tentative="1">
      <w:start w:val="1"/>
      <w:numFmt w:val="decimal"/>
      <w:lvlText w:val="%7."/>
      <w:lvlJc w:val="left"/>
      <w:pPr>
        <w:tabs>
          <w:tab w:val="num" w:pos="5040"/>
        </w:tabs>
        <w:ind w:left="5040" w:hanging="360"/>
      </w:pPr>
    </w:lvl>
    <w:lvl w:ilvl="7" w:tplc="997EE472" w:tentative="1">
      <w:start w:val="1"/>
      <w:numFmt w:val="decimal"/>
      <w:lvlText w:val="%8."/>
      <w:lvlJc w:val="left"/>
      <w:pPr>
        <w:tabs>
          <w:tab w:val="num" w:pos="5760"/>
        </w:tabs>
        <w:ind w:left="5760" w:hanging="360"/>
      </w:pPr>
    </w:lvl>
    <w:lvl w:ilvl="8" w:tplc="AAA89686" w:tentative="1">
      <w:start w:val="1"/>
      <w:numFmt w:val="decimal"/>
      <w:lvlText w:val="%9."/>
      <w:lvlJc w:val="left"/>
      <w:pPr>
        <w:tabs>
          <w:tab w:val="num" w:pos="6480"/>
        </w:tabs>
        <w:ind w:left="6480" w:hanging="360"/>
      </w:pPr>
    </w:lvl>
  </w:abstractNum>
  <w:abstractNum w:abstractNumId="4" w15:restartNumberingAfterBreak="0">
    <w:nsid w:val="2F1B58B0"/>
    <w:multiLevelType w:val="hybridMultilevel"/>
    <w:tmpl w:val="EEB064D8"/>
    <w:lvl w:ilvl="0" w:tplc="0D549B76">
      <w:start w:val="1"/>
      <w:numFmt w:val="decimal"/>
      <w:lvlText w:val="%1"/>
      <w:lvlJc w:val="left"/>
      <w:pPr>
        <w:ind w:left="720" w:hanging="360"/>
      </w:pPr>
    </w:lvl>
    <w:lvl w:ilvl="1" w:tplc="AE882B50">
      <w:start w:val="1"/>
      <w:numFmt w:val="decimal"/>
      <w:lvlText w:val="%1.%2"/>
      <w:lvlJc w:val="left"/>
      <w:pPr>
        <w:ind w:left="1440" w:hanging="360"/>
      </w:pPr>
      <w:rPr>
        <w:b/>
        <w:color w:val="111111"/>
      </w:rPr>
    </w:lvl>
    <w:lvl w:ilvl="2" w:tplc="1C0C756C">
      <w:start w:val="1"/>
      <w:numFmt w:val="decimal"/>
      <w:lvlText w:val="%1.%2.%3"/>
      <w:lvlJc w:val="left"/>
      <w:pPr>
        <w:ind w:left="2520" w:hanging="720"/>
      </w:pPr>
      <w:rPr>
        <w:b/>
        <w:color w:val="111111"/>
      </w:rPr>
    </w:lvl>
    <w:lvl w:ilvl="3" w:tplc="2BACC8A8">
      <w:start w:val="1"/>
      <w:numFmt w:val="decimal"/>
      <w:lvlText w:val="%1.%2.%3.%4"/>
      <w:lvlJc w:val="left"/>
      <w:pPr>
        <w:ind w:left="3240" w:hanging="720"/>
      </w:pPr>
      <w:rPr>
        <w:b/>
        <w:color w:val="111111"/>
      </w:rPr>
    </w:lvl>
    <w:lvl w:ilvl="4" w:tplc="92925E72">
      <w:start w:val="1"/>
      <w:numFmt w:val="decimal"/>
      <w:lvlText w:val="%1.%2.%3.%4.%5"/>
      <w:lvlJc w:val="left"/>
      <w:pPr>
        <w:ind w:left="4320" w:hanging="1080"/>
      </w:pPr>
      <w:rPr>
        <w:b/>
        <w:color w:val="111111"/>
      </w:rPr>
    </w:lvl>
    <w:lvl w:ilvl="5" w:tplc="982C5B14">
      <w:start w:val="1"/>
      <w:numFmt w:val="decimal"/>
      <w:lvlText w:val="%1.%2.%3.%4.%5.%6"/>
      <w:lvlJc w:val="left"/>
      <w:pPr>
        <w:ind w:left="5040" w:hanging="1080"/>
      </w:pPr>
      <w:rPr>
        <w:b/>
        <w:color w:val="111111"/>
      </w:rPr>
    </w:lvl>
    <w:lvl w:ilvl="6" w:tplc="AC025938">
      <w:start w:val="1"/>
      <w:numFmt w:val="decimal"/>
      <w:lvlText w:val="%1.%2.%3.%4.%5.%6.%7"/>
      <w:lvlJc w:val="left"/>
      <w:pPr>
        <w:ind w:left="6120" w:hanging="1440"/>
      </w:pPr>
      <w:rPr>
        <w:b/>
        <w:color w:val="111111"/>
      </w:rPr>
    </w:lvl>
    <w:lvl w:ilvl="7" w:tplc="47B67620">
      <w:start w:val="1"/>
      <w:numFmt w:val="decimal"/>
      <w:lvlText w:val="%1.%2.%3.%4.%5.%6.%7.%8"/>
      <w:lvlJc w:val="left"/>
      <w:pPr>
        <w:ind w:left="6840" w:hanging="1440"/>
      </w:pPr>
      <w:rPr>
        <w:b/>
        <w:color w:val="111111"/>
      </w:rPr>
    </w:lvl>
    <w:lvl w:ilvl="8" w:tplc="10A4A428">
      <w:start w:val="1"/>
      <w:numFmt w:val="decimal"/>
      <w:lvlText w:val="%1.%2.%3.%4.%5.%6.%7.%8.%9"/>
      <w:lvlJc w:val="left"/>
      <w:pPr>
        <w:ind w:left="7920" w:hanging="1800"/>
      </w:pPr>
      <w:rPr>
        <w:b/>
        <w:color w:val="111111"/>
      </w:rPr>
    </w:lvl>
  </w:abstractNum>
  <w:abstractNum w:abstractNumId="5" w15:restartNumberingAfterBreak="0">
    <w:nsid w:val="331B61D9"/>
    <w:multiLevelType w:val="hybridMultilevel"/>
    <w:tmpl w:val="27D0CF10"/>
    <w:lvl w:ilvl="0" w:tplc="7818B876">
      <w:start w:val="1"/>
      <w:numFmt w:val="bullet"/>
      <w:lvlText w:val=""/>
      <w:lvlJc w:val="left"/>
      <w:pPr>
        <w:tabs>
          <w:tab w:val="num" w:pos="0"/>
        </w:tabs>
        <w:ind w:left="0" w:hanging="360"/>
      </w:pPr>
      <w:rPr>
        <w:rFonts w:ascii="Symbol" w:hAnsi="Symbol" w:hint="default"/>
        <w:sz w:val="20"/>
      </w:rPr>
    </w:lvl>
    <w:lvl w:ilvl="1" w:tplc="FE10419C" w:tentative="1">
      <w:start w:val="1"/>
      <w:numFmt w:val="bullet"/>
      <w:lvlText w:val=""/>
      <w:lvlJc w:val="left"/>
      <w:pPr>
        <w:tabs>
          <w:tab w:val="num" w:pos="720"/>
        </w:tabs>
        <w:ind w:left="720" w:hanging="360"/>
      </w:pPr>
      <w:rPr>
        <w:rFonts w:ascii="Symbol" w:hAnsi="Symbol" w:hint="default"/>
        <w:sz w:val="20"/>
      </w:rPr>
    </w:lvl>
    <w:lvl w:ilvl="2" w:tplc="74600556" w:tentative="1">
      <w:start w:val="1"/>
      <w:numFmt w:val="bullet"/>
      <w:lvlText w:val=""/>
      <w:lvlJc w:val="left"/>
      <w:pPr>
        <w:tabs>
          <w:tab w:val="num" w:pos="1440"/>
        </w:tabs>
        <w:ind w:left="1440" w:hanging="360"/>
      </w:pPr>
      <w:rPr>
        <w:rFonts w:ascii="Symbol" w:hAnsi="Symbol" w:hint="default"/>
        <w:sz w:val="20"/>
      </w:rPr>
    </w:lvl>
    <w:lvl w:ilvl="3" w:tplc="225464BE" w:tentative="1">
      <w:start w:val="1"/>
      <w:numFmt w:val="bullet"/>
      <w:lvlText w:val=""/>
      <w:lvlJc w:val="left"/>
      <w:pPr>
        <w:tabs>
          <w:tab w:val="num" w:pos="2160"/>
        </w:tabs>
        <w:ind w:left="2160" w:hanging="360"/>
      </w:pPr>
      <w:rPr>
        <w:rFonts w:ascii="Symbol" w:hAnsi="Symbol" w:hint="default"/>
        <w:sz w:val="20"/>
      </w:rPr>
    </w:lvl>
    <w:lvl w:ilvl="4" w:tplc="282A6006" w:tentative="1">
      <w:start w:val="1"/>
      <w:numFmt w:val="bullet"/>
      <w:lvlText w:val=""/>
      <w:lvlJc w:val="left"/>
      <w:pPr>
        <w:tabs>
          <w:tab w:val="num" w:pos="2880"/>
        </w:tabs>
        <w:ind w:left="2880" w:hanging="360"/>
      </w:pPr>
      <w:rPr>
        <w:rFonts w:ascii="Symbol" w:hAnsi="Symbol" w:hint="default"/>
        <w:sz w:val="20"/>
      </w:rPr>
    </w:lvl>
    <w:lvl w:ilvl="5" w:tplc="3D100CFC" w:tentative="1">
      <w:start w:val="1"/>
      <w:numFmt w:val="bullet"/>
      <w:lvlText w:val=""/>
      <w:lvlJc w:val="left"/>
      <w:pPr>
        <w:tabs>
          <w:tab w:val="num" w:pos="3600"/>
        </w:tabs>
        <w:ind w:left="3600" w:hanging="360"/>
      </w:pPr>
      <w:rPr>
        <w:rFonts w:ascii="Symbol" w:hAnsi="Symbol" w:hint="default"/>
        <w:sz w:val="20"/>
      </w:rPr>
    </w:lvl>
    <w:lvl w:ilvl="6" w:tplc="9BB84FEE" w:tentative="1">
      <w:start w:val="1"/>
      <w:numFmt w:val="bullet"/>
      <w:lvlText w:val=""/>
      <w:lvlJc w:val="left"/>
      <w:pPr>
        <w:tabs>
          <w:tab w:val="num" w:pos="4320"/>
        </w:tabs>
        <w:ind w:left="4320" w:hanging="360"/>
      </w:pPr>
      <w:rPr>
        <w:rFonts w:ascii="Symbol" w:hAnsi="Symbol" w:hint="default"/>
        <w:sz w:val="20"/>
      </w:rPr>
    </w:lvl>
    <w:lvl w:ilvl="7" w:tplc="BBF2B392" w:tentative="1">
      <w:start w:val="1"/>
      <w:numFmt w:val="bullet"/>
      <w:lvlText w:val=""/>
      <w:lvlJc w:val="left"/>
      <w:pPr>
        <w:tabs>
          <w:tab w:val="num" w:pos="5040"/>
        </w:tabs>
        <w:ind w:left="5040" w:hanging="360"/>
      </w:pPr>
      <w:rPr>
        <w:rFonts w:ascii="Symbol" w:hAnsi="Symbol" w:hint="default"/>
        <w:sz w:val="20"/>
      </w:rPr>
    </w:lvl>
    <w:lvl w:ilvl="8" w:tplc="9C04D08A" w:tentative="1">
      <w:start w:val="1"/>
      <w:numFmt w:val="bullet"/>
      <w:lvlText w:val=""/>
      <w:lvlJc w:val="left"/>
      <w:pPr>
        <w:tabs>
          <w:tab w:val="num" w:pos="5760"/>
        </w:tabs>
        <w:ind w:left="5760" w:hanging="360"/>
      </w:pPr>
      <w:rPr>
        <w:rFonts w:ascii="Symbol" w:hAnsi="Symbol" w:hint="default"/>
        <w:sz w:val="20"/>
      </w:rPr>
    </w:lvl>
  </w:abstractNum>
  <w:abstractNum w:abstractNumId="6" w15:restartNumberingAfterBreak="0">
    <w:nsid w:val="33BF56AF"/>
    <w:multiLevelType w:val="hybridMultilevel"/>
    <w:tmpl w:val="692ACE5E"/>
    <w:lvl w:ilvl="0" w:tplc="65725BDC">
      <w:start w:val="4"/>
      <w:numFmt w:val="decimal"/>
      <w:lvlText w:val="%1."/>
      <w:lvlJc w:val="left"/>
      <w:pPr>
        <w:tabs>
          <w:tab w:val="num" w:pos="720"/>
        </w:tabs>
        <w:ind w:left="720" w:hanging="360"/>
      </w:pPr>
    </w:lvl>
    <w:lvl w:ilvl="1" w:tplc="7EB43F68" w:tentative="1">
      <w:start w:val="1"/>
      <w:numFmt w:val="decimal"/>
      <w:lvlText w:val="%2."/>
      <w:lvlJc w:val="left"/>
      <w:pPr>
        <w:tabs>
          <w:tab w:val="num" w:pos="1440"/>
        </w:tabs>
        <w:ind w:left="1440" w:hanging="360"/>
      </w:pPr>
    </w:lvl>
    <w:lvl w:ilvl="2" w:tplc="D5CEF9EC" w:tentative="1">
      <w:start w:val="1"/>
      <w:numFmt w:val="decimal"/>
      <w:lvlText w:val="%3."/>
      <w:lvlJc w:val="left"/>
      <w:pPr>
        <w:tabs>
          <w:tab w:val="num" w:pos="2160"/>
        </w:tabs>
        <w:ind w:left="2160" w:hanging="360"/>
      </w:pPr>
    </w:lvl>
    <w:lvl w:ilvl="3" w:tplc="7AC20A9A" w:tentative="1">
      <w:start w:val="1"/>
      <w:numFmt w:val="decimal"/>
      <w:lvlText w:val="%4."/>
      <w:lvlJc w:val="left"/>
      <w:pPr>
        <w:tabs>
          <w:tab w:val="num" w:pos="2880"/>
        </w:tabs>
        <w:ind w:left="2880" w:hanging="360"/>
      </w:pPr>
    </w:lvl>
    <w:lvl w:ilvl="4" w:tplc="F5F8C834" w:tentative="1">
      <w:start w:val="1"/>
      <w:numFmt w:val="decimal"/>
      <w:lvlText w:val="%5."/>
      <w:lvlJc w:val="left"/>
      <w:pPr>
        <w:tabs>
          <w:tab w:val="num" w:pos="3600"/>
        </w:tabs>
        <w:ind w:left="3600" w:hanging="360"/>
      </w:pPr>
    </w:lvl>
    <w:lvl w:ilvl="5" w:tplc="EE888474" w:tentative="1">
      <w:start w:val="1"/>
      <w:numFmt w:val="decimal"/>
      <w:lvlText w:val="%6."/>
      <w:lvlJc w:val="left"/>
      <w:pPr>
        <w:tabs>
          <w:tab w:val="num" w:pos="4320"/>
        </w:tabs>
        <w:ind w:left="4320" w:hanging="360"/>
      </w:pPr>
    </w:lvl>
    <w:lvl w:ilvl="6" w:tplc="E0D60C0C" w:tentative="1">
      <w:start w:val="1"/>
      <w:numFmt w:val="decimal"/>
      <w:lvlText w:val="%7."/>
      <w:lvlJc w:val="left"/>
      <w:pPr>
        <w:tabs>
          <w:tab w:val="num" w:pos="5040"/>
        </w:tabs>
        <w:ind w:left="5040" w:hanging="360"/>
      </w:pPr>
    </w:lvl>
    <w:lvl w:ilvl="7" w:tplc="740C7DAC" w:tentative="1">
      <w:start w:val="1"/>
      <w:numFmt w:val="decimal"/>
      <w:lvlText w:val="%8."/>
      <w:lvlJc w:val="left"/>
      <w:pPr>
        <w:tabs>
          <w:tab w:val="num" w:pos="5760"/>
        </w:tabs>
        <w:ind w:left="5760" w:hanging="360"/>
      </w:pPr>
    </w:lvl>
    <w:lvl w:ilvl="8" w:tplc="C3A06DC4" w:tentative="1">
      <w:start w:val="1"/>
      <w:numFmt w:val="decimal"/>
      <w:lvlText w:val="%9."/>
      <w:lvlJc w:val="left"/>
      <w:pPr>
        <w:tabs>
          <w:tab w:val="num" w:pos="6480"/>
        </w:tabs>
        <w:ind w:left="6480" w:hanging="360"/>
      </w:pPr>
    </w:lvl>
  </w:abstractNum>
  <w:abstractNum w:abstractNumId="7" w15:restartNumberingAfterBreak="0">
    <w:nsid w:val="3A55091C"/>
    <w:multiLevelType w:val="hybridMultilevel"/>
    <w:tmpl w:val="476C54AC"/>
    <w:lvl w:ilvl="0" w:tplc="AEF69D1C">
      <w:start w:val="1"/>
      <w:numFmt w:val="decimal"/>
      <w:lvlText w:val="%1."/>
      <w:lvlJc w:val="left"/>
      <w:pPr>
        <w:ind w:left="72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F47183"/>
    <w:multiLevelType w:val="hybridMultilevel"/>
    <w:tmpl w:val="30D820F0"/>
    <w:lvl w:ilvl="0" w:tplc="B5EA62C8">
      <w:start w:val="1"/>
      <w:numFmt w:val="decimal"/>
      <w:lvlText w:val="[%1]"/>
      <w:lvlJc w:val="left"/>
      <w:pPr>
        <w:ind w:left="360" w:hanging="360"/>
      </w:pPr>
      <w:rPr>
        <w:rFonts w:hint="default"/>
        <w:sz w:val="24"/>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C9B5240"/>
    <w:multiLevelType w:val="hybridMultilevel"/>
    <w:tmpl w:val="3156354C"/>
    <w:lvl w:ilvl="0" w:tplc="67E2A5DE">
      <w:start w:val="3"/>
      <w:numFmt w:val="decimal"/>
      <w:lvlText w:val="%1."/>
      <w:lvlJc w:val="left"/>
      <w:pPr>
        <w:tabs>
          <w:tab w:val="num" w:pos="720"/>
        </w:tabs>
        <w:ind w:left="720" w:hanging="360"/>
      </w:pPr>
    </w:lvl>
    <w:lvl w:ilvl="1" w:tplc="C48CC7E0" w:tentative="1">
      <w:start w:val="1"/>
      <w:numFmt w:val="decimal"/>
      <w:lvlText w:val="%2."/>
      <w:lvlJc w:val="left"/>
      <w:pPr>
        <w:tabs>
          <w:tab w:val="num" w:pos="1440"/>
        </w:tabs>
        <w:ind w:left="1440" w:hanging="360"/>
      </w:pPr>
    </w:lvl>
    <w:lvl w:ilvl="2" w:tplc="83A0F676" w:tentative="1">
      <w:start w:val="1"/>
      <w:numFmt w:val="decimal"/>
      <w:lvlText w:val="%3."/>
      <w:lvlJc w:val="left"/>
      <w:pPr>
        <w:tabs>
          <w:tab w:val="num" w:pos="2160"/>
        </w:tabs>
        <w:ind w:left="2160" w:hanging="360"/>
      </w:pPr>
    </w:lvl>
    <w:lvl w:ilvl="3" w:tplc="B2FA982A" w:tentative="1">
      <w:start w:val="1"/>
      <w:numFmt w:val="decimal"/>
      <w:lvlText w:val="%4."/>
      <w:lvlJc w:val="left"/>
      <w:pPr>
        <w:tabs>
          <w:tab w:val="num" w:pos="2880"/>
        </w:tabs>
        <w:ind w:left="2880" w:hanging="360"/>
      </w:pPr>
    </w:lvl>
    <w:lvl w:ilvl="4" w:tplc="F6C69BA8" w:tentative="1">
      <w:start w:val="1"/>
      <w:numFmt w:val="decimal"/>
      <w:lvlText w:val="%5."/>
      <w:lvlJc w:val="left"/>
      <w:pPr>
        <w:tabs>
          <w:tab w:val="num" w:pos="3600"/>
        </w:tabs>
        <w:ind w:left="3600" w:hanging="360"/>
      </w:pPr>
    </w:lvl>
    <w:lvl w:ilvl="5" w:tplc="F572A2E0" w:tentative="1">
      <w:start w:val="1"/>
      <w:numFmt w:val="decimal"/>
      <w:lvlText w:val="%6."/>
      <w:lvlJc w:val="left"/>
      <w:pPr>
        <w:tabs>
          <w:tab w:val="num" w:pos="4320"/>
        </w:tabs>
        <w:ind w:left="4320" w:hanging="360"/>
      </w:pPr>
    </w:lvl>
    <w:lvl w:ilvl="6" w:tplc="14206CA0" w:tentative="1">
      <w:start w:val="1"/>
      <w:numFmt w:val="decimal"/>
      <w:lvlText w:val="%7."/>
      <w:lvlJc w:val="left"/>
      <w:pPr>
        <w:tabs>
          <w:tab w:val="num" w:pos="5040"/>
        </w:tabs>
        <w:ind w:left="5040" w:hanging="360"/>
      </w:pPr>
    </w:lvl>
    <w:lvl w:ilvl="7" w:tplc="CC9E3FD8" w:tentative="1">
      <w:start w:val="1"/>
      <w:numFmt w:val="decimal"/>
      <w:lvlText w:val="%8."/>
      <w:lvlJc w:val="left"/>
      <w:pPr>
        <w:tabs>
          <w:tab w:val="num" w:pos="5760"/>
        </w:tabs>
        <w:ind w:left="5760" w:hanging="360"/>
      </w:pPr>
    </w:lvl>
    <w:lvl w:ilvl="8" w:tplc="CAD028C2" w:tentative="1">
      <w:start w:val="1"/>
      <w:numFmt w:val="decimal"/>
      <w:lvlText w:val="%9."/>
      <w:lvlJc w:val="left"/>
      <w:pPr>
        <w:tabs>
          <w:tab w:val="num" w:pos="6480"/>
        </w:tabs>
        <w:ind w:left="6480" w:hanging="360"/>
      </w:pPr>
    </w:lvl>
  </w:abstractNum>
  <w:abstractNum w:abstractNumId="10" w15:restartNumberingAfterBreak="0">
    <w:nsid w:val="4D590BF3"/>
    <w:multiLevelType w:val="hybridMultilevel"/>
    <w:tmpl w:val="2F4024C6"/>
    <w:lvl w:ilvl="0" w:tplc="289A2544">
      <w:start w:val="7"/>
      <w:numFmt w:val="decimal"/>
      <w:lvlText w:val="%1."/>
      <w:lvlJc w:val="left"/>
      <w:pPr>
        <w:tabs>
          <w:tab w:val="num" w:pos="720"/>
        </w:tabs>
        <w:ind w:left="720" w:hanging="360"/>
      </w:pPr>
    </w:lvl>
    <w:lvl w:ilvl="1" w:tplc="F244B7A2" w:tentative="1">
      <w:start w:val="1"/>
      <w:numFmt w:val="decimal"/>
      <w:lvlText w:val="%2."/>
      <w:lvlJc w:val="left"/>
      <w:pPr>
        <w:tabs>
          <w:tab w:val="num" w:pos="1440"/>
        </w:tabs>
        <w:ind w:left="1440" w:hanging="360"/>
      </w:pPr>
    </w:lvl>
    <w:lvl w:ilvl="2" w:tplc="4C9C5BAA" w:tentative="1">
      <w:start w:val="1"/>
      <w:numFmt w:val="decimal"/>
      <w:lvlText w:val="%3."/>
      <w:lvlJc w:val="left"/>
      <w:pPr>
        <w:tabs>
          <w:tab w:val="num" w:pos="2160"/>
        </w:tabs>
        <w:ind w:left="2160" w:hanging="360"/>
      </w:pPr>
    </w:lvl>
    <w:lvl w:ilvl="3" w:tplc="232E0180" w:tentative="1">
      <w:start w:val="1"/>
      <w:numFmt w:val="decimal"/>
      <w:lvlText w:val="%4."/>
      <w:lvlJc w:val="left"/>
      <w:pPr>
        <w:tabs>
          <w:tab w:val="num" w:pos="2880"/>
        </w:tabs>
        <w:ind w:left="2880" w:hanging="360"/>
      </w:pPr>
    </w:lvl>
    <w:lvl w:ilvl="4" w:tplc="D7660EEC" w:tentative="1">
      <w:start w:val="1"/>
      <w:numFmt w:val="decimal"/>
      <w:lvlText w:val="%5."/>
      <w:lvlJc w:val="left"/>
      <w:pPr>
        <w:tabs>
          <w:tab w:val="num" w:pos="3600"/>
        </w:tabs>
        <w:ind w:left="3600" w:hanging="360"/>
      </w:pPr>
    </w:lvl>
    <w:lvl w:ilvl="5" w:tplc="CD0E4F8E" w:tentative="1">
      <w:start w:val="1"/>
      <w:numFmt w:val="decimal"/>
      <w:lvlText w:val="%6."/>
      <w:lvlJc w:val="left"/>
      <w:pPr>
        <w:tabs>
          <w:tab w:val="num" w:pos="4320"/>
        </w:tabs>
        <w:ind w:left="4320" w:hanging="360"/>
      </w:pPr>
    </w:lvl>
    <w:lvl w:ilvl="6" w:tplc="92F093DE" w:tentative="1">
      <w:start w:val="1"/>
      <w:numFmt w:val="decimal"/>
      <w:lvlText w:val="%7."/>
      <w:lvlJc w:val="left"/>
      <w:pPr>
        <w:tabs>
          <w:tab w:val="num" w:pos="5040"/>
        </w:tabs>
        <w:ind w:left="5040" w:hanging="360"/>
      </w:pPr>
    </w:lvl>
    <w:lvl w:ilvl="7" w:tplc="14A08B26" w:tentative="1">
      <w:start w:val="1"/>
      <w:numFmt w:val="decimal"/>
      <w:lvlText w:val="%8."/>
      <w:lvlJc w:val="left"/>
      <w:pPr>
        <w:tabs>
          <w:tab w:val="num" w:pos="5760"/>
        </w:tabs>
        <w:ind w:left="5760" w:hanging="360"/>
      </w:pPr>
    </w:lvl>
    <w:lvl w:ilvl="8" w:tplc="D3808FE8" w:tentative="1">
      <w:start w:val="1"/>
      <w:numFmt w:val="decimal"/>
      <w:lvlText w:val="%9."/>
      <w:lvlJc w:val="left"/>
      <w:pPr>
        <w:tabs>
          <w:tab w:val="num" w:pos="6480"/>
        </w:tabs>
        <w:ind w:left="6480" w:hanging="360"/>
      </w:pPr>
    </w:lvl>
  </w:abstractNum>
  <w:abstractNum w:abstractNumId="11" w15:restartNumberingAfterBreak="0">
    <w:nsid w:val="5367686D"/>
    <w:multiLevelType w:val="multilevel"/>
    <w:tmpl w:val="D8F4C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AC6D3B"/>
    <w:multiLevelType w:val="hybridMultilevel"/>
    <w:tmpl w:val="32182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6A0940"/>
    <w:multiLevelType w:val="hybridMultilevel"/>
    <w:tmpl w:val="F692CE2E"/>
    <w:lvl w:ilvl="0" w:tplc="84B24684">
      <w:start w:val="1"/>
      <w:numFmt w:val="bullet"/>
      <w:lvlText w:val=""/>
      <w:lvlJc w:val="left"/>
      <w:pPr>
        <w:tabs>
          <w:tab w:val="num" w:pos="720"/>
        </w:tabs>
        <w:ind w:left="720" w:hanging="360"/>
      </w:pPr>
      <w:rPr>
        <w:rFonts w:ascii="Symbol" w:hAnsi="Symbol" w:hint="default"/>
        <w:sz w:val="20"/>
      </w:rPr>
    </w:lvl>
    <w:lvl w:ilvl="1" w:tplc="826603D0" w:tentative="1">
      <w:start w:val="1"/>
      <w:numFmt w:val="bullet"/>
      <w:lvlText w:val=""/>
      <w:lvlJc w:val="left"/>
      <w:pPr>
        <w:tabs>
          <w:tab w:val="num" w:pos="1440"/>
        </w:tabs>
        <w:ind w:left="1440" w:hanging="360"/>
      </w:pPr>
      <w:rPr>
        <w:rFonts w:ascii="Symbol" w:hAnsi="Symbol" w:hint="default"/>
        <w:sz w:val="20"/>
      </w:rPr>
    </w:lvl>
    <w:lvl w:ilvl="2" w:tplc="AF44484E" w:tentative="1">
      <w:start w:val="1"/>
      <w:numFmt w:val="bullet"/>
      <w:lvlText w:val=""/>
      <w:lvlJc w:val="left"/>
      <w:pPr>
        <w:tabs>
          <w:tab w:val="num" w:pos="2160"/>
        </w:tabs>
        <w:ind w:left="2160" w:hanging="360"/>
      </w:pPr>
      <w:rPr>
        <w:rFonts w:ascii="Symbol" w:hAnsi="Symbol" w:hint="default"/>
        <w:sz w:val="20"/>
      </w:rPr>
    </w:lvl>
    <w:lvl w:ilvl="3" w:tplc="474214EA" w:tentative="1">
      <w:start w:val="1"/>
      <w:numFmt w:val="bullet"/>
      <w:lvlText w:val=""/>
      <w:lvlJc w:val="left"/>
      <w:pPr>
        <w:tabs>
          <w:tab w:val="num" w:pos="2880"/>
        </w:tabs>
        <w:ind w:left="2880" w:hanging="360"/>
      </w:pPr>
      <w:rPr>
        <w:rFonts w:ascii="Symbol" w:hAnsi="Symbol" w:hint="default"/>
        <w:sz w:val="20"/>
      </w:rPr>
    </w:lvl>
    <w:lvl w:ilvl="4" w:tplc="BAE2FDF2" w:tentative="1">
      <w:start w:val="1"/>
      <w:numFmt w:val="bullet"/>
      <w:lvlText w:val=""/>
      <w:lvlJc w:val="left"/>
      <w:pPr>
        <w:tabs>
          <w:tab w:val="num" w:pos="3600"/>
        </w:tabs>
        <w:ind w:left="3600" w:hanging="360"/>
      </w:pPr>
      <w:rPr>
        <w:rFonts w:ascii="Symbol" w:hAnsi="Symbol" w:hint="default"/>
        <w:sz w:val="20"/>
      </w:rPr>
    </w:lvl>
    <w:lvl w:ilvl="5" w:tplc="BD5AD2E0" w:tentative="1">
      <w:start w:val="1"/>
      <w:numFmt w:val="bullet"/>
      <w:lvlText w:val=""/>
      <w:lvlJc w:val="left"/>
      <w:pPr>
        <w:tabs>
          <w:tab w:val="num" w:pos="4320"/>
        </w:tabs>
        <w:ind w:left="4320" w:hanging="360"/>
      </w:pPr>
      <w:rPr>
        <w:rFonts w:ascii="Symbol" w:hAnsi="Symbol" w:hint="default"/>
        <w:sz w:val="20"/>
      </w:rPr>
    </w:lvl>
    <w:lvl w:ilvl="6" w:tplc="5E3C8172" w:tentative="1">
      <w:start w:val="1"/>
      <w:numFmt w:val="bullet"/>
      <w:lvlText w:val=""/>
      <w:lvlJc w:val="left"/>
      <w:pPr>
        <w:tabs>
          <w:tab w:val="num" w:pos="5040"/>
        </w:tabs>
        <w:ind w:left="5040" w:hanging="360"/>
      </w:pPr>
      <w:rPr>
        <w:rFonts w:ascii="Symbol" w:hAnsi="Symbol" w:hint="default"/>
        <w:sz w:val="20"/>
      </w:rPr>
    </w:lvl>
    <w:lvl w:ilvl="7" w:tplc="5DC6CBBE" w:tentative="1">
      <w:start w:val="1"/>
      <w:numFmt w:val="bullet"/>
      <w:lvlText w:val=""/>
      <w:lvlJc w:val="left"/>
      <w:pPr>
        <w:tabs>
          <w:tab w:val="num" w:pos="5760"/>
        </w:tabs>
        <w:ind w:left="5760" w:hanging="360"/>
      </w:pPr>
      <w:rPr>
        <w:rFonts w:ascii="Symbol" w:hAnsi="Symbol" w:hint="default"/>
        <w:sz w:val="20"/>
      </w:rPr>
    </w:lvl>
    <w:lvl w:ilvl="8" w:tplc="D8E68322"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261F2E"/>
    <w:multiLevelType w:val="hybridMultilevel"/>
    <w:tmpl w:val="E34ED234"/>
    <w:lvl w:ilvl="0" w:tplc="302432BC">
      <w:start w:val="2"/>
      <w:numFmt w:val="decimal"/>
      <w:lvlText w:val="%1."/>
      <w:lvlJc w:val="left"/>
      <w:pPr>
        <w:tabs>
          <w:tab w:val="num" w:pos="720"/>
        </w:tabs>
        <w:ind w:left="720" w:hanging="360"/>
      </w:pPr>
    </w:lvl>
    <w:lvl w:ilvl="1" w:tplc="B970A7A6" w:tentative="1">
      <w:start w:val="1"/>
      <w:numFmt w:val="decimal"/>
      <w:lvlText w:val="%2."/>
      <w:lvlJc w:val="left"/>
      <w:pPr>
        <w:tabs>
          <w:tab w:val="num" w:pos="1440"/>
        </w:tabs>
        <w:ind w:left="1440" w:hanging="360"/>
      </w:pPr>
    </w:lvl>
    <w:lvl w:ilvl="2" w:tplc="2C4E34B8" w:tentative="1">
      <w:start w:val="1"/>
      <w:numFmt w:val="decimal"/>
      <w:lvlText w:val="%3."/>
      <w:lvlJc w:val="left"/>
      <w:pPr>
        <w:tabs>
          <w:tab w:val="num" w:pos="2160"/>
        </w:tabs>
        <w:ind w:left="2160" w:hanging="360"/>
      </w:pPr>
    </w:lvl>
    <w:lvl w:ilvl="3" w:tplc="D0D65DEC" w:tentative="1">
      <w:start w:val="1"/>
      <w:numFmt w:val="decimal"/>
      <w:lvlText w:val="%4."/>
      <w:lvlJc w:val="left"/>
      <w:pPr>
        <w:tabs>
          <w:tab w:val="num" w:pos="2880"/>
        </w:tabs>
        <w:ind w:left="2880" w:hanging="360"/>
      </w:pPr>
    </w:lvl>
    <w:lvl w:ilvl="4" w:tplc="8CB8E860" w:tentative="1">
      <w:start w:val="1"/>
      <w:numFmt w:val="decimal"/>
      <w:lvlText w:val="%5."/>
      <w:lvlJc w:val="left"/>
      <w:pPr>
        <w:tabs>
          <w:tab w:val="num" w:pos="3600"/>
        </w:tabs>
        <w:ind w:left="3600" w:hanging="360"/>
      </w:pPr>
    </w:lvl>
    <w:lvl w:ilvl="5" w:tplc="51CC65DE" w:tentative="1">
      <w:start w:val="1"/>
      <w:numFmt w:val="decimal"/>
      <w:lvlText w:val="%6."/>
      <w:lvlJc w:val="left"/>
      <w:pPr>
        <w:tabs>
          <w:tab w:val="num" w:pos="4320"/>
        </w:tabs>
        <w:ind w:left="4320" w:hanging="360"/>
      </w:pPr>
    </w:lvl>
    <w:lvl w:ilvl="6" w:tplc="8584B634" w:tentative="1">
      <w:start w:val="1"/>
      <w:numFmt w:val="decimal"/>
      <w:lvlText w:val="%7."/>
      <w:lvlJc w:val="left"/>
      <w:pPr>
        <w:tabs>
          <w:tab w:val="num" w:pos="5040"/>
        </w:tabs>
        <w:ind w:left="5040" w:hanging="360"/>
      </w:pPr>
    </w:lvl>
    <w:lvl w:ilvl="7" w:tplc="90A0B906" w:tentative="1">
      <w:start w:val="1"/>
      <w:numFmt w:val="decimal"/>
      <w:lvlText w:val="%8."/>
      <w:lvlJc w:val="left"/>
      <w:pPr>
        <w:tabs>
          <w:tab w:val="num" w:pos="5760"/>
        </w:tabs>
        <w:ind w:left="5760" w:hanging="360"/>
      </w:pPr>
    </w:lvl>
    <w:lvl w:ilvl="8" w:tplc="B97A02AA" w:tentative="1">
      <w:start w:val="1"/>
      <w:numFmt w:val="decimal"/>
      <w:lvlText w:val="%9."/>
      <w:lvlJc w:val="left"/>
      <w:pPr>
        <w:tabs>
          <w:tab w:val="num" w:pos="6480"/>
        </w:tabs>
        <w:ind w:left="6480" w:hanging="360"/>
      </w:pPr>
    </w:lvl>
  </w:abstractNum>
  <w:abstractNum w:abstractNumId="15" w15:restartNumberingAfterBreak="0">
    <w:nsid w:val="7A043865"/>
    <w:multiLevelType w:val="multilevel"/>
    <w:tmpl w:val="32182E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C701B75"/>
    <w:multiLevelType w:val="hybridMultilevel"/>
    <w:tmpl w:val="FB466AB0"/>
    <w:lvl w:ilvl="0" w:tplc="98521B66">
      <w:start w:val="1"/>
      <w:numFmt w:val="bullet"/>
      <w:lvlText w:val=""/>
      <w:lvlJc w:val="left"/>
      <w:pPr>
        <w:tabs>
          <w:tab w:val="num" w:pos="720"/>
        </w:tabs>
        <w:ind w:left="720" w:hanging="360"/>
      </w:pPr>
      <w:rPr>
        <w:rFonts w:ascii="Symbol" w:hAnsi="Symbol" w:hint="default"/>
        <w:sz w:val="20"/>
      </w:rPr>
    </w:lvl>
    <w:lvl w:ilvl="1" w:tplc="9B440F9C" w:tentative="1">
      <w:start w:val="1"/>
      <w:numFmt w:val="bullet"/>
      <w:lvlText w:val=""/>
      <w:lvlJc w:val="left"/>
      <w:pPr>
        <w:tabs>
          <w:tab w:val="num" w:pos="1440"/>
        </w:tabs>
        <w:ind w:left="1440" w:hanging="360"/>
      </w:pPr>
      <w:rPr>
        <w:rFonts w:ascii="Symbol" w:hAnsi="Symbol" w:hint="default"/>
        <w:sz w:val="20"/>
      </w:rPr>
    </w:lvl>
    <w:lvl w:ilvl="2" w:tplc="44C21708" w:tentative="1">
      <w:start w:val="1"/>
      <w:numFmt w:val="bullet"/>
      <w:lvlText w:val=""/>
      <w:lvlJc w:val="left"/>
      <w:pPr>
        <w:tabs>
          <w:tab w:val="num" w:pos="2160"/>
        </w:tabs>
        <w:ind w:left="2160" w:hanging="360"/>
      </w:pPr>
      <w:rPr>
        <w:rFonts w:ascii="Symbol" w:hAnsi="Symbol" w:hint="default"/>
        <w:sz w:val="20"/>
      </w:rPr>
    </w:lvl>
    <w:lvl w:ilvl="3" w:tplc="D76CD342" w:tentative="1">
      <w:start w:val="1"/>
      <w:numFmt w:val="bullet"/>
      <w:lvlText w:val=""/>
      <w:lvlJc w:val="left"/>
      <w:pPr>
        <w:tabs>
          <w:tab w:val="num" w:pos="2880"/>
        </w:tabs>
        <w:ind w:left="2880" w:hanging="360"/>
      </w:pPr>
      <w:rPr>
        <w:rFonts w:ascii="Symbol" w:hAnsi="Symbol" w:hint="default"/>
        <w:sz w:val="20"/>
      </w:rPr>
    </w:lvl>
    <w:lvl w:ilvl="4" w:tplc="060E8E34" w:tentative="1">
      <w:start w:val="1"/>
      <w:numFmt w:val="bullet"/>
      <w:lvlText w:val=""/>
      <w:lvlJc w:val="left"/>
      <w:pPr>
        <w:tabs>
          <w:tab w:val="num" w:pos="3600"/>
        </w:tabs>
        <w:ind w:left="3600" w:hanging="360"/>
      </w:pPr>
      <w:rPr>
        <w:rFonts w:ascii="Symbol" w:hAnsi="Symbol" w:hint="default"/>
        <w:sz w:val="20"/>
      </w:rPr>
    </w:lvl>
    <w:lvl w:ilvl="5" w:tplc="03BA58B4" w:tentative="1">
      <w:start w:val="1"/>
      <w:numFmt w:val="bullet"/>
      <w:lvlText w:val=""/>
      <w:lvlJc w:val="left"/>
      <w:pPr>
        <w:tabs>
          <w:tab w:val="num" w:pos="4320"/>
        </w:tabs>
        <w:ind w:left="4320" w:hanging="360"/>
      </w:pPr>
      <w:rPr>
        <w:rFonts w:ascii="Symbol" w:hAnsi="Symbol" w:hint="default"/>
        <w:sz w:val="20"/>
      </w:rPr>
    </w:lvl>
    <w:lvl w:ilvl="6" w:tplc="78C2330E" w:tentative="1">
      <w:start w:val="1"/>
      <w:numFmt w:val="bullet"/>
      <w:lvlText w:val=""/>
      <w:lvlJc w:val="left"/>
      <w:pPr>
        <w:tabs>
          <w:tab w:val="num" w:pos="5040"/>
        </w:tabs>
        <w:ind w:left="5040" w:hanging="360"/>
      </w:pPr>
      <w:rPr>
        <w:rFonts w:ascii="Symbol" w:hAnsi="Symbol" w:hint="default"/>
        <w:sz w:val="20"/>
      </w:rPr>
    </w:lvl>
    <w:lvl w:ilvl="7" w:tplc="09846976" w:tentative="1">
      <w:start w:val="1"/>
      <w:numFmt w:val="bullet"/>
      <w:lvlText w:val=""/>
      <w:lvlJc w:val="left"/>
      <w:pPr>
        <w:tabs>
          <w:tab w:val="num" w:pos="5760"/>
        </w:tabs>
        <w:ind w:left="5760" w:hanging="360"/>
      </w:pPr>
      <w:rPr>
        <w:rFonts w:ascii="Symbol" w:hAnsi="Symbol" w:hint="default"/>
        <w:sz w:val="20"/>
      </w:rPr>
    </w:lvl>
    <w:lvl w:ilvl="8" w:tplc="2D3A892E"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4"/>
  </w:num>
  <w:num w:numId="3">
    <w:abstractNumId w:val="9"/>
  </w:num>
  <w:num w:numId="4">
    <w:abstractNumId w:val="6"/>
  </w:num>
  <w:num w:numId="5">
    <w:abstractNumId w:val="3"/>
  </w:num>
  <w:num w:numId="6">
    <w:abstractNumId w:val="2"/>
  </w:num>
  <w:num w:numId="7">
    <w:abstractNumId w:val="10"/>
  </w:num>
  <w:num w:numId="8">
    <w:abstractNumId w:val="16"/>
  </w:num>
  <w:num w:numId="9">
    <w:abstractNumId w:val="5"/>
  </w:num>
  <w:num w:numId="10">
    <w:abstractNumId w:val="0"/>
  </w:num>
  <w:num w:numId="11">
    <w:abstractNumId w:val="13"/>
  </w:num>
  <w:num w:numId="12">
    <w:abstractNumId w:val="12"/>
  </w:num>
  <w:num w:numId="13">
    <w:abstractNumId w:val="1"/>
  </w:num>
  <w:num w:numId="14">
    <w:abstractNumId w:val="4"/>
  </w:num>
  <w:num w:numId="15">
    <w:abstractNumId w:val="8"/>
  </w:num>
  <w:num w:numId="16">
    <w:abstractNumId w:val="7"/>
  </w:num>
  <w:num w:numId="1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lessing Ajibero">
    <w15:presenceInfo w15:providerId="None" w15:userId="Blessing Ajibero"/>
  </w15:person>
  <w15:person w15:author="Blessing Ajibero [2]">
    <w15:presenceInfo w15:providerId="AD" w15:userId="S::bajibe1@lsu.edu::939c08f4-c071-46af-86a1-aecb11c640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685"/>
    <w:rsid w:val="00001258"/>
    <w:rsid w:val="00004067"/>
    <w:rsid w:val="00005B69"/>
    <w:rsid w:val="0000691A"/>
    <w:rsid w:val="0000757D"/>
    <w:rsid w:val="00011FED"/>
    <w:rsid w:val="00014998"/>
    <w:rsid w:val="0001606F"/>
    <w:rsid w:val="00022A6B"/>
    <w:rsid w:val="0002504B"/>
    <w:rsid w:val="00027EEE"/>
    <w:rsid w:val="00030B15"/>
    <w:rsid w:val="00030DF7"/>
    <w:rsid w:val="000328AC"/>
    <w:rsid w:val="0003463C"/>
    <w:rsid w:val="00036E62"/>
    <w:rsid w:val="000370AE"/>
    <w:rsid w:val="00040C67"/>
    <w:rsid w:val="00041527"/>
    <w:rsid w:val="00041870"/>
    <w:rsid w:val="000419D1"/>
    <w:rsid w:val="00041D07"/>
    <w:rsid w:val="0004518F"/>
    <w:rsid w:val="000452A5"/>
    <w:rsid w:val="00046816"/>
    <w:rsid w:val="00047E8A"/>
    <w:rsid w:val="00047EA8"/>
    <w:rsid w:val="00053C7B"/>
    <w:rsid w:val="00053EC2"/>
    <w:rsid w:val="00055078"/>
    <w:rsid w:val="00055940"/>
    <w:rsid w:val="0006046E"/>
    <w:rsid w:val="00062A34"/>
    <w:rsid w:val="000664F8"/>
    <w:rsid w:val="000665D5"/>
    <w:rsid w:val="00071035"/>
    <w:rsid w:val="0007339D"/>
    <w:rsid w:val="0007457F"/>
    <w:rsid w:val="00075A03"/>
    <w:rsid w:val="00077A48"/>
    <w:rsid w:val="00080528"/>
    <w:rsid w:val="00082EE8"/>
    <w:rsid w:val="00083697"/>
    <w:rsid w:val="00084CDB"/>
    <w:rsid w:val="000876BA"/>
    <w:rsid w:val="00091062"/>
    <w:rsid w:val="00091BA6"/>
    <w:rsid w:val="000921B3"/>
    <w:rsid w:val="00097598"/>
    <w:rsid w:val="000A0C3D"/>
    <w:rsid w:val="000A42C0"/>
    <w:rsid w:val="000A4A9F"/>
    <w:rsid w:val="000A575A"/>
    <w:rsid w:val="000A5E17"/>
    <w:rsid w:val="000B061F"/>
    <w:rsid w:val="000B4A93"/>
    <w:rsid w:val="000B4F32"/>
    <w:rsid w:val="000B5610"/>
    <w:rsid w:val="000B67FC"/>
    <w:rsid w:val="000C0EF8"/>
    <w:rsid w:val="000C6D43"/>
    <w:rsid w:val="000D3F3C"/>
    <w:rsid w:val="000E1218"/>
    <w:rsid w:val="000E1731"/>
    <w:rsid w:val="000E5B50"/>
    <w:rsid w:val="000F3F9D"/>
    <w:rsid w:val="000F6A52"/>
    <w:rsid w:val="00100D7E"/>
    <w:rsid w:val="00101B61"/>
    <w:rsid w:val="00103199"/>
    <w:rsid w:val="001036C1"/>
    <w:rsid w:val="001040DD"/>
    <w:rsid w:val="00105740"/>
    <w:rsid w:val="00106457"/>
    <w:rsid w:val="0010706E"/>
    <w:rsid w:val="0010722A"/>
    <w:rsid w:val="00110243"/>
    <w:rsid w:val="0011154E"/>
    <w:rsid w:val="0011396D"/>
    <w:rsid w:val="00117BC8"/>
    <w:rsid w:val="00120212"/>
    <w:rsid w:val="00120961"/>
    <w:rsid w:val="0013127E"/>
    <w:rsid w:val="001316D0"/>
    <w:rsid w:val="00137168"/>
    <w:rsid w:val="00144AC5"/>
    <w:rsid w:val="001462C9"/>
    <w:rsid w:val="00147A87"/>
    <w:rsid w:val="00150B02"/>
    <w:rsid w:val="00150F66"/>
    <w:rsid w:val="00156B92"/>
    <w:rsid w:val="00157224"/>
    <w:rsid w:val="00157277"/>
    <w:rsid w:val="00160D59"/>
    <w:rsid w:val="001658A9"/>
    <w:rsid w:val="00165B32"/>
    <w:rsid w:val="00170E12"/>
    <w:rsid w:val="00172C6C"/>
    <w:rsid w:val="001734C3"/>
    <w:rsid w:val="001746EF"/>
    <w:rsid w:val="00177691"/>
    <w:rsid w:val="001776B3"/>
    <w:rsid w:val="00180C29"/>
    <w:rsid w:val="001818DC"/>
    <w:rsid w:val="00182774"/>
    <w:rsid w:val="00183F47"/>
    <w:rsid w:val="00184277"/>
    <w:rsid w:val="00186D1B"/>
    <w:rsid w:val="00190606"/>
    <w:rsid w:val="001921AC"/>
    <w:rsid w:val="00192B3C"/>
    <w:rsid w:val="0019330E"/>
    <w:rsid w:val="00196306"/>
    <w:rsid w:val="001966ED"/>
    <w:rsid w:val="00196DE2"/>
    <w:rsid w:val="001A09F5"/>
    <w:rsid w:val="001A1E2E"/>
    <w:rsid w:val="001A40D8"/>
    <w:rsid w:val="001A6859"/>
    <w:rsid w:val="001A75A0"/>
    <w:rsid w:val="001A7EAF"/>
    <w:rsid w:val="001B3073"/>
    <w:rsid w:val="001B53B3"/>
    <w:rsid w:val="001B6FC0"/>
    <w:rsid w:val="001C0207"/>
    <w:rsid w:val="001C160D"/>
    <w:rsid w:val="001C2C64"/>
    <w:rsid w:val="001C3D43"/>
    <w:rsid w:val="001C5A6D"/>
    <w:rsid w:val="001C6029"/>
    <w:rsid w:val="001C7037"/>
    <w:rsid w:val="001D24D4"/>
    <w:rsid w:val="001D3D60"/>
    <w:rsid w:val="001D43D3"/>
    <w:rsid w:val="001D5256"/>
    <w:rsid w:val="001D6D8D"/>
    <w:rsid w:val="001D6FFD"/>
    <w:rsid w:val="001D787A"/>
    <w:rsid w:val="001E04DB"/>
    <w:rsid w:val="001E2451"/>
    <w:rsid w:val="001E46F6"/>
    <w:rsid w:val="001E57E0"/>
    <w:rsid w:val="001F0AA7"/>
    <w:rsid w:val="001F1E7E"/>
    <w:rsid w:val="001F1F37"/>
    <w:rsid w:val="001F2A4A"/>
    <w:rsid w:val="001F37E2"/>
    <w:rsid w:val="001F4099"/>
    <w:rsid w:val="001F5C22"/>
    <w:rsid w:val="001F5FE4"/>
    <w:rsid w:val="0020146C"/>
    <w:rsid w:val="002035F0"/>
    <w:rsid w:val="00204226"/>
    <w:rsid w:val="002076E8"/>
    <w:rsid w:val="00207E77"/>
    <w:rsid w:val="00212BCE"/>
    <w:rsid w:val="00214355"/>
    <w:rsid w:val="00214528"/>
    <w:rsid w:val="00215E7F"/>
    <w:rsid w:val="002161E0"/>
    <w:rsid w:val="002163C8"/>
    <w:rsid w:val="00216FF9"/>
    <w:rsid w:val="00223D13"/>
    <w:rsid w:val="0022428A"/>
    <w:rsid w:val="00226AB7"/>
    <w:rsid w:val="002276EC"/>
    <w:rsid w:val="00233C74"/>
    <w:rsid w:val="00233D4A"/>
    <w:rsid w:val="00234C28"/>
    <w:rsid w:val="00235EBA"/>
    <w:rsid w:val="00240B9D"/>
    <w:rsid w:val="002413AD"/>
    <w:rsid w:val="002453EE"/>
    <w:rsid w:val="0024794F"/>
    <w:rsid w:val="00251660"/>
    <w:rsid w:val="002535C3"/>
    <w:rsid w:val="00253C2B"/>
    <w:rsid w:val="002546BA"/>
    <w:rsid w:val="002574E0"/>
    <w:rsid w:val="00257CE2"/>
    <w:rsid w:val="0026003A"/>
    <w:rsid w:val="002600B5"/>
    <w:rsid w:val="00270BDD"/>
    <w:rsid w:val="0027195E"/>
    <w:rsid w:val="00272844"/>
    <w:rsid w:val="00276A0F"/>
    <w:rsid w:val="0028081D"/>
    <w:rsid w:val="002817C3"/>
    <w:rsid w:val="00285885"/>
    <w:rsid w:val="00285DF1"/>
    <w:rsid w:val="002864E5"/>
    <w:rsid w:val="00287775"/>
    <w:rsid w:val="00291E18"/>
    <w:rsid w:val="002979B2"/>
    <w:rsid w:val="002A08BF"/>
    <w:rsid w:val="002A181B"/>
    <w:rsid w:val="002A19C4"/>
    <w:rsid w:val="002A2C86"/>
    <w:rsid w:val="002A42B9"/>
    <w:rsid w:val="002A7746"/>
    <w:rsid w:val="002A78F8"/>
    <w:rsid w:val="002A799B"/>
    <w:rsid w:val="002B054E"/>
    <w:rsid w:val="002B2286"/>
    <w:rsid w:val="002B2EC1"/>
    <w:rsid w:val="002B479B"/>
    <w:rsid w:val="002B7F22"/>
    <w:rsid w:val="002C02E8"/>
    <w:rsid w:val="002C3F2D"/>
    <w:rsid w:val="002C524B"/>
    <w:rsid w:val="002D0E66"/>
    <w:rsid w:val="002D334E"/>
    <w:rsid w:val="002D44EF"/>
    <w:rsid w:val="002E0636"/>
    <w:rsid w:val="002E07EF"/>
    <w:rsid w:val="002E3EFA"/>
    <w:rsid w:val="002E4944"/>
    <w:rsid w:val="002E58AD"/>
    <w:rsid w:val="002E6130"/>
    <w:rsid w:val="002E7481"/>
    <w:rsid w:val="002F086E"/>
    <w:rsid w:val="002F1202"/>
    <w:rsid w:val="002F7925"/>
    <w:rsid w:val="00302A8B"/>
    <w:rsid w:val="00303FAF"/>
    <w:rsid w:val="00307487"/>
    <w:rsid w:val="00313C21"/>
    <w:rsid w:val="003159AA"/>
    <w:rsid w:val="00315F66"/>
    <w:rsid w:val="00323018"/>
    <w:rsid w:val="00325D4F"/>
    <w:rsid w:val="0032601A"/>
    <w:rsid w:val="00326B72"/>
    <w:rsid w:val="00327971"/>
    <w:rsid w:val="003304A7"/>
    <w:rsid w:val="00331928"/>
    <w:rsid w:val="003349B8"/>
    <w:rsid w:val="003349F4"/>
    <w:rsid w:val="00337203"/>
    <w:rsid w:val="003404B5"/>
    <w:rsid w:val="00340C3B"/>
    <w:rsid w:val="00340E7C"/>
    <w:rsid w:val="003459DA"/>
    <w:rsid w:val="00350153"/>
    <w:rsid w:val="00351BC3"/>
    <w:rsid w:val="003525DF"/>
    <w:rsid w:val="0035692E"/>
    <w:rsid w:val="00358B7A"/>
    <w:rsid w:val="00360F9B"/>
    <w:rsid w:val="00363F59"/>
    <w:rsid w:val="00363F7D"/>
    <w:rsid w:val="00367868"/>
    <w:rsid w:val="00372753"/>
    <w:rsid w:val="00372FAB"/>
    <w:rsid w:val="00373753"/>
    <w:rsid w:val="00375458"/>
    <w:rsid w:val="0038035E"/>
    <w:rsid w:val="003810E1"/>
    <w:rsid w:val="00381E3D"/>
    <w:rsid w:val="00384A87"/>
    <w:rsid w:val="0038545B"/>
    <w:rsid w:val="003863C5"/>
    <w:rsid w:val="0039440D"/>
    <w:rsid w:val="00395A0A"/>
    <w:rsid w:val="003A3CC0"/>
    <w:rsid w:val="003A69FE"/>
    <w:rsid w:val="003B0DD4"/>
    <w:rsid w:val="003B1F87"/>
    <w:rsid w:val="003B3487"/>
    <w:rsid w:val="003B5294"/>
    <w:rsid w:val="003B6DAB"/>
    <w:rsid w:val="003C0FA2"/>
    <w:rsid w:val="003C18C5"/>
    <w:rsid w:val="003C23F2"/>
    <w:rsid w:val="003C5C85"/>
    <w:rsid w:val="003C63E5"/>
    <w:rsid w:val="003C6A67"/>
    <w:rsid w:val="003D1524"/>
    <w:rsid w:val="003E26D3"/>
    <w:rsid w:val="003E3326"/>
    <w:rsid w:val="003E3777"/>
    <w:rsid w:val="003E6191"/>
    <w:rsid w:val="003E7730"/>
    <w:rsid w:val="003E7884"/>
    <w:rsid w:val="003F0B7A"/>
    <w:rsid w:val="003F233A"/>
    <w:rsid w:val="003F334B"/>
    <w:rsid w:val="003F33E2"/>
    <w:rsid w:val="003F3710"/>
    <w:rsid w:val="004003BE"/>
    <w:rsid w:val="004046DE"/>
    <w:rsid w:val="00404D61"/>
    <w:rsid w:val="004060C0"/>
    <w:rsid w:val="00406A7E"/>
    <w:rsid w:val="00406F18"/>
    <w:rsid w:val="00410568"/>
    <w:rsid w:val="004139EB"/>
    <w:rsid w:val="00415E3C"/>
    <w:rsid w:val="00415E5F"/>
    <w:rsid w:val="00415EE3"/>
    <w:rsid w:val="004170B2"/>
    <w:rsid w:val="004250BE"/>
    <w:rsid w:val="00426D32"/>
    <w:rsid w:val="004275CA"/>
    <w:rsid w:val="0043154E"/>
    <w:rsid w:val="00432001"/>
    <w:rsid w:val="004323B1"/>
    <w:rsid w:val="0043336B"/>
    <w:rsid w:val="00433E8E"/>
    <w:rsid w:val="0043600A"/>
    <w:rsid w:val="004364D5"/>
    <w:rsid w:val="004426B6"/>
    <w:rsid w:val="004437DB"/>
    <w:rsid w:val="00445299"/>
    <w:rsid w:val="00446F35"/>
    <w:rsid w:val="004618FC"/>
    <w:rsid w:val="004650D5"/>
    <w:rsid w:val="00465A8D"/>
    <w:rsid w:val="00467A2B"/>
    <w:rsid w:val="004736FB"/>
    <w:rsid w:val="00482190"/>
    <w:rsid w:val="00482746"/>
    <w:rsid w:val="00485312"/>
    <w:rsid w:val="004859B0"/>
    <w:rsid w:val="00485D36"/>
    <w:rsid w:val="00486E54"/>
    <w:rsid w:val="004878F7"/>
    <w:rsid w:val="004926CC"/>
    <w:rsid w:val="00494E3E"/>
    <w:rsid w:val="00497BEB"/>
    <w:rsid w:val="004A4283"/>
    <w:rsid w:val="004B1152"/>
    <w:rsid w:val="004B17FF"/>
    <w:rsid w:val="004B5637"/>
    <w:rsid w:val="004C0871"/>
    <w:rsid w:val="004C1862"/>
    <w:rsid w:val="004C6707"/>
    <w:rsid w:val="004D093A"/>
    <w:rsid w:val="004D0ECA"/>
    <w:rsid w:val="004D3275"/>
    <w:rsid w:val="004D43FE"/>
    <w:rsid w:val="004D6D60"/>
    <w:rsid w:val="004E249B"/>
    <w:rsid w:val="004E2D29"/>
    <w:rsid w:val="004E3F74"/>
    <w:rsid w:val="004E55E2"/>
    <w:rsid w:val="004E5AB1"/>
    <w:rsid w:val="004E5C1E"/>
    <w:rsid w:val="004E5D7E"/>
    <w:rsid w:val="004E6A6D"/>
    <w:rsid w:val="004E6F5B"/>
    <w:rsid w:val="004F243B"/>
    <w:rsid w:val="004F3C87"/>
    <w:rsid w:val="00500363"/>
    <w:rsid w:val="005005D8"/>
    <w:rsid w:val="00500E4D"/>
    <w:rsid w:val="00506FC9"/>
    <w:rsid w:val="005071C3"/>
    <w:rsid w:val="00507633"/>
    <w:rsid w:val="00510A9B"/>
    <w:rsid w:val="00512462"/>
    <w:rsid w:val="005144D8"/>
    <w:rsid w:val="00520845"/>
    <w:rsid w:val="00520E6D"/>
    <w:rsid w:val="00521B04"/>
    <w:rsid w:val="00521CEF"/>
    <w:rsid w:val="005227FC"/>
    <w:rsid w:val="00527A14"/>
    <w:rsid w:val="005307A3"/>
    <w:rsid w:val="0053240E"/>
    <w:rsid w:val="00536DB4"/>
    <w:rsid w:val="005410D1"/>
    <w:rsid w:val="00541BA1"/>
    <w:rsid w:val="00542CC8"/>
    <w:rsid w:val="00545931"/>
    <w:rsid w:val="00546938"/>
    <w:rsid w:val="005507BA"/>
    <w:rsid w:val="00552A82"/>
    <w:rsid w:val="00552B08"/>
    <w:rsid w:val="00555FCE"/>
    <w:rsid w:val="00556622"/>
    <w:rsid w:val="00557A5E"/>
    <w:rsid w:val="005678A8"/>
    <w:rsid w:val="005719B2"/>
    <w:rsid w:val="00577998"/>
    <w:rsid w:val="00583742"/>
    <w:rsid w:val="00584C8A"/>
    <w:rsid w:val="00590244"/>
    <w:rsid w:val="00590B07"/>
    <w:rsid w:val="005926DE"/>
    <w:rsid w:val="00594257"/>
    <w:rsid w:val="00594FC2"/>
    <w:rsid w:val="00597D52"/>
    <w:rsid w:val="00597E10"/>
    <w:rsid w:val="005A7472"/>
    <w:rsid w:val="005A74ED"/>
    <w:rsid w:val="005A7685"/>
    <w:rsid w:val="005B122E"/>
    <w:rsid w:val="005B2573"/>
    <w:rsid w:val="005B51C3"/>
    <w:rsid w:val="005B6E83"/>
    <w:rsid w:val="005B73D9"/>
    <w:rsid w:val="005B7A0F"/>
    <w:rsid w:val="005B7F48"/>
    <w:rsid w:val="005C414A"/>
    <w:rsid w:val="005C4FC4"/>
    <w:rsid w:val="005C62A2"/>
    <w:rsid w:val="005D0EDC"/>
    <w:rsid w:val="005D27B0"/>
    <w:rsid w:val="005D3DB8"/>
    <w:rsid w:val="005D5AD7"/>
    <w:rsid w:val="005D6261"/>
    <w:rsid w:val="005D68CC"/>
    <w:rsid w:val="005E0CC8"/>
    <w:rsid w:val="005E3717"/>
    <w:rsid w:val="005F0E12"/>
    <w:rsid w:val="005F0F37"/>
    <w:rsid w:val="005F14C3"/>
    <w:rsid w:val="005F5ECA"/>
    <w:rsid w:val="005F5FA3"/>
    <w:rsid w:val="005F6221"/>
    <w:rsid w:val="005F7255"/>
    <w:rsid w:val="005F738F"/>
    <w:rsid w:val="005F73BA"/>
    <w:rsid w:val="006054CA"/>
    <w:rsid w:val="006055A8"/>
    <w:rsid w:val="00605CC2"/>
    <w:rsid w:val="006111CB"/>
    <w:rsid w:val="006120FC"/>
    <w:rsid w:val="006142EE"/>
    <w:rsid w:val="00614E19"/>
    <w:rsid w:val="00615172"/>
    <w:rsid w:val="0061717B"/>
    <w:rsid w:val="006208C7"/>
    <w:rsid w:val="00620CC0"/>
    <w:rsid w:val="006260DA"/>
    <w:rsid w:val="0063071D"/>
    <w:rsid w:val="00633031"/>
    <w:rsid w:val="006334AD"/>
    <w:rsid w:val="00635696"/>
    <w:rsid w:val="00642415"/>
    <w:rsid w:val="006425D5"/>
    <w:rsid w:val="006462DB"/>
    <w:rsid w:val="00651369"/>
    <w:rsid w:val="00652304"/>
    <w:rsid w:val="00653B0D"/>
    <w:rsid w:val="006557D0"/>
    <w:rsid w:val="00655C6C"/>
    <w:rsid w:val="00656C92"/>
    <w:rsid w:val="00656DD9"/>
    <w:rsid w:val="00656F4D"/>
    <w:rsid w:val="00656F63"/>
    <w:rsid w:val="0066220D"/>
    <w:rsid w:val="006642E4"/>
    <w:rsid w:val="00671A10"/>
    <w:rsid w:val="00672288"/>
    <w:rsid w:val="00675F39"/>
    <w:rsid w:val="00676642"/>
    <w:rsid w:val="0067797A"/>
    <w:rsid w:val="006804BF"/>
    <w:rsid w:val="0068156C"/>
    <w:rsid w:val="006815E9"/>
    <w:rsid w:val="006819CC"/>
    <w:rsid w:val="00681DE4"/>
    <w:rsid w:val="00685064"/>
    <w:rsid w:val="00690671"/>
    <w:rsid w:val="00696103"/>
    <w:rsid w:val="0069651B"/>
    <w:rsid w:val="006A238F"/>
    <w:rsid w:val="006A27EB"/>
    <w:rsid w:val="006A3A82"/>
    <w:rsid w:val="006A3BB0"/>
    <w:rsid w:val="006A558A"/>
    <w:rsid w:val="006A77B4"/>
    <w:rsid w:val="006B18CA"/>
    <w:rsid w:val="006B301E"/>
    <w:rsid w:val="006B353A"/>
    <w:rsid w:val="006B463C"/>
    <w:rsid w:val="006B4CAC"/>
    <w:rsid w:val="006B76FE"/>
    <w:rsid w:val="006B7F3E"/>
    <w:rsid w:val="006C1B50"/>
    <w:rsid w:val="006C21A5"/>
    <w:rsid w:val="006C2DE2"/>
    <w:rsid w:val="006C41F4"/>
    <w:rsid w:val="006C4864"/>
    <w:rsid w:val="006D2AA3"/>
    <w:rsid w:val="006D6514"/>
    <w:rsid w:val="006E214D"/>
    <w:rsid w:val="006E3710"/>
    <w:rsid w:val="006E69E5"/>
    <w:rsid w:val="006F47C9"/>
    <w:rsid w:val="006F4B6A"/>
    <w:rsid w:val="006F5181"/>
    <w:rsid w:val="00701A1A"/>
    <w:rsid w:val="00703DA4"/>
    <w:rsid w:val="007054EB"/>
    <w:rsid w:val="00705761"/>
    <w:rsid w:val="00707437"/>
    <w:rsid w:val="00707A63"/>
    <w:rsid w:val="00710D53"/>
    <w:rsid w:val="00715ABC"/>
    <w:rsid w:val="00716F64"/>
    <w:rsid w:val="00717050"/>
    <w:rsid w:val="00721A9F"/>
    <w:rsid w:val="007224C0"/>
    <w:rsid w:val="00724104"/>
    <w:rsid w:val="00724AA9"/>
    <w:rsid w:val="00726936"/>
    <w:rsid w:val="0072714B"/>
    <w:rsid w:val="007332A0"/>
    <w:rsid w:val="007360BE"/>
    <w:rsid w:val="00736E4E"/>
    <w:rsid w:val="007379C3"/>
    <w:rsid w:val="007401A8"/>
    <w:rsid w:val="007424AC"/>
    <w:rsid w:val="007443AA"/>
    <w:rsid w:val="00744866"/>
    <w:rsid w:val="00744EBB"/>
    <w:rsid w:val="00750E3B"/>
    <w:rsid w:val="00752B78"/>
    <w:rsid w:val="00753CB5"/>
    <w:rsid w:val="00754242"/>
    <w:rsid w:val="00760628"/>
    <w:rsid w:val="00762DAD"/>
    <w:rsid w:val="0076353B"/>
    <w:rsid w:val="00763F6A"/>
    <w:rsid w:val="00764AA0"/>
    <w:rsid w:val="00765E89"/>
    <w:rsid w:val="0076718C"/>
    <w:rsid w:val="00773014"/>
    <w:rsid w:val="0077366D"/>
    <w:rsid w:val="00773A0E"/>
    <w:rsid w:val="00775FFE"/>
    <w:rsid w:val="00776AC6"/>
    <w:rsid w:val="00780B73"/>
    <w:rsid w:val="0078457C"/>
    <w:rsid w:val="007854A8"/>
    <w:rsid w:val="00787CAF"/>
    <w:rsid w:val="0079011C"/>
    <w:rsid w:val="007903BE"/>
    <w:rsid w:val="00792A38"/>
    <w:rsid w:val="00795E7D"/>
    <w:rsid w:val="00797F72"/>
    <w:rsid w:val="007A3000"/>
    <w:rsid w:val="007A3516"/>
    <w:rsid w:val="007A41D7"/>
    <w:rsid w:val="007A4435"/>
    <w:rsid w:val="007A4F8F"/>
    <w:rsid w:val="007A52A2"/>
    <w:rsid w:val="007A5DFA"/>
    <w:rsid w:val="007B50BD"/>
    <w:rsid w:val="007B5E2F"/>
    <w:rsid w:val="007B7A30"/>
    <w:rsid w:val="007B7BCD"/>
    <w:rsid w:val="007C0B23"/>
    <w:rsid w:val="007C1A68"/>
    <w:rsid w:val="007C3979"/>
    <w:rsid w:val="007C4D15"/>
    <w:rsid w:val="007D0447"/>
    <w:rsid w:val="007D0C06"/>
    <w:rsid w:val="007D3658"/>
    <w:rsid w:val="007D372D"/>
    <w:rsid w:val="007D3C24"/>
    <w:rsid w:val="007D7A42"/>
    <w:rsid w:val="007D7B55"/>
    <w:rsid w:val="007E233B"/>
    <w:rsid w:val="007E4E3F"/>
    <w:rsid w:val="007E4F5D"/>
    <w:rsid w:val="007E58C6"/>
    <w:rsid w:val="007E6780"/>
    <w:rsid w:val="007E6FEF"/>
    <w:rsid w:val="007E785F"/>
    <w:rsid w:val="007F10AB"/>
    <w:rsid w:val="007F2B0E"/>
    <w:rsid w:val="007F6452"/>
    <w:rsid w:val="00800E3D"/>
    <w:rsid w:val="008079CE"/>
    <w:rsid w:val="00811A11"/>
    <w:rsid w:val="00814A15"/>
    <w:rsid w:val="00815BCD"/>
    <w:rsid w:val="00816021"/>
    <w:rsid w:val="0082013E"/>
    <w:rsid w:val="00822A3A"/>
    <w:rsid w:val="00822A4F"/>
    <w:rsid w:val="00826C88"/>
    <w:rsid w:val="008300F9"/>
    <w:rsid w:val="008312A7"/>
    <w:rsid w:val="00831374"/>
    <w:rsid w:val="00832812"/>
    <w:rsid w:val="008366BD"/>
    <w:rsid w:val="008374D4"/>
    <w:rsid w:val="008376D2"/>
    <w:rsid w:val="008415A6"/>
    <w:rsid w:val="00844BAC"/>
    <w:rsid w:val="00846305"/>
    <w:rsid w:val="008504B4"/>
    <w:rsid w:val="00851D07"/>
    <w:rsid w:val="0085377A"/>
    <w:rsid w:val="0085529C"/>
    <w:rsid w:val="008553FC"/>
    <w:rsid w:val="0085570C"/>
    <w:rsid w:val="00856D1E"/>
    <w:rsid w:val="00862514"/>
    <w:rsid w:val="00862D02"/>
    <w:rsid w:val="00862EF7"/>
    <w:rsid w:val="0086318C"/>
    <w:rsid w:val="00863D1C"/>
    <w:rsid w:val="0086779C"/>
    <w:rsid w:val="00870C04"/>
    <w:rsid w:val="008738FE"/>
    <w:rsid w:val="00874260"/>
    <w:rsid w:val="0087522F"/>
    <w:rsid w:val="00875E12"/>
    <w:rsid w:val="00876A2B"/>
    <w:rsid w:val="008779ED"/>
    <w:rsid w:val="0088142C"/>
    <w:rsid w:val="00883268"/>
    <w:rsid w:val="0088645F"/>
    <w:rsid w:val="00890057"/>
    <w:rsid w:val="00891A7E"/>
    <w:rsid w:val="00892255"/>
    <w:rsid w:val="008926A6"/>
    <w:rsid w:val="0089476E"/>
    <w:rsid w:val="00895898"/>
    <w:rsid w:val="00895FF1"/>
    <w:rsid w:val="008974B0"/>
    <w:rsid w:val="008A1542"/>
    <w:rsid w:val="008A4E1D"/>
    <w:rsid w:val="008A54F6"/>
    <w:rsid w:val="008A5B58"/>
    <w:rsid w:val="008A68AB"/>
    <w:rsid w:val="008A68F6"/>
    <w:rsid w:val="008B0358"/>
    <w:rsid w:val="008B18AF"/>
    <w:rsid w:val="008B2EB4"/>
    <w:rsid w:val="008B36A1"/>
    <w:rsid w:val="008B4DE1"/>
    <w:rsid w:val="008B632C"/>
    <w:rsid w:val="008B71B5"/>
    <w:rsid w:val="008C1EF0"/>
    <w:rsid w:val="008C3541"/>
    <w:rsid w:val="008C3A15"/>
    <w:rsid w:val="008C78FA"/>
    <w:rsid w:val="008D1320"/>
    <w:rsid w:val="008D1AA2"/>
    <w:rsid w:val="008D308E"/>
    <w:rsid w:val="008D6FA2"/>
    <w:rsid w:val="008D7E79"/>
    <w:rsid w:val="008E0C24"/>
    <w:rsid w:val="008E17FB"/>
    <w:rsid w:val="008E1DE8"/>
    <w:rsid w:val="008E2740"/>
    <w:rsid w:val="008E323B"/>
    <w:rsid w:val="008E387D"/>
    <w:rsid w:val="008E3912"/>
    <w:rsid w:val="008E39DD"/>
    <w:rsid w:val="008E41B4"/>
    <w:rsid w:val="008E49D4"/>
    <w:rsid w:val="008F0692"/>
    <w:rsid w:val="008F44F3"/>
    <w:rsid w:val="00900E84"/>
    <w:rsid w:val="00901629"/>
    <w:rsid w:val="00902804"/>
    <w:rsid w:val="00902E03"/>
    <w:rsid w:val="00906DA5"/>
    <w:rsid w:val="0090735F"/>
    <w:rsid w:val="00910944"/>
    <w:rsid w:val="0091446A"/>
    <w:rsid w:val="00914A37"/>
    <w:rsid w:val="009152BC"/>
    <w:rsid w:val="00917908"/>
    <w:rsid w:val="00923EA5"/>
    <w:rsid w:val="0092454A"/>
    <w:rsid w:val="00925734"/>
    <w:rsid w:val="00930517"/>
    <w:rsid w:val="00932366"/>
    <w:rsid w:val="00934495"/>
    <w:rsid w:val="009370C8"/>
    <w:rsid w:val="00940A89"/>
    <w:rsid w:val="009414C7"/>
    <w:rsid w:val="009510F4"/>
    <w:rsid w:val="00951EA8"/>
    <w:rsid w:val="00952670"/>
    <w:rsid w:val="00953653"/>
    <w:rsid w:val="009555A7"/>
    <w:rsid w:val="00963CC1"/>
    <w:rsid w:val="0096568D"/>
    <w:rsid w:val="00973379"/>
    <w:rsid w:val="009753DB"/>
    <w:rsid w:val="009754DC"/>
    <w:rsid w:val="00976A40"/>
    <w:rsid w:val="00976D5F"/>
    <w:rsid w:val="009862C6"/>
    <w:rsid w:val="009863EF"/>
    <w:rsid w:val="00986AD4"/>
    <w:rsid w:val="00987158"/>
    <w:rsid w:val="0099255B"/>
    <w:rsid w:val="009928A0"/>
    <w:rsid w:val="00992FC0"/>
    <w:rsid w:val="009A14B9"/>
    <w:rsid w:val="009A2AD0"/>
    <w:rsid w:val="009A641E"/>
    <w:rsid w:val="009B10ED"/>
    <w:rsid w:val="009B1E16"/>
    <w:rsid w:val="009B2BD3"/>
    <w:rsid w:val="009B40FF"/>
    <w:rsid w:val="009B429A"/>
    <w:rsid w:val="009C046D"/>
    <w:rsid w:val="009C0E3C"/>
    <w:rsid w:val="009C45D1"/>
    <w:rsid w:val="009C75F6"/>
    <w:rsid w:val="009D00D7"/>
    <w:rsid w:val="009D060C"/>
    <w:rsid w:val="009D0D10"/>
    <w:rsid w:val="009D1CF3"/>
    <w:rsid w:val="009D2D9A"/>
    <w:rsid w:val="009D3ED9"/>
    <w:rsid w:val="009D4C25"/>
    <w:rsid w:val="009E05AE"/>
    <w:rsid w:val="009E09BC"/>
    <w:rsid w:val="009E0C4E"/>
    <w:rsid w:val="009E251E"/>
    <w:rsid w:val="009E274A"/>
    <w:rsid w:val="009E3511"/>
    <w:rsid w:val="009E3761"/>
    <w:rsid w:val="009F00C1"/>
    <w:rsid w:val="009F22B1"/>
    <w:rsid w:val="009F332E"/>
    <w:rsid w:val="009F5B06"/>
    <w:rsid w:val="009F7336"/>
    <w:rsid w:val="00A00461"/>
    <w:rsid w:val="00A00D52"/>
    <w:rsid w:val="00A00DF4"/>
    <w:rsid w:val="00A0692C"/>
    <w:rsid w:val="00A11381"/>
    <w:rsid w:val="00A130BA"/>
    <w:rsid w:val="00A1763C"/>
    <w:rsid w:val="00A2060C"/>
    <w:rsid w:val="00A20AD8"/>
    <w:rsid w:val="00A31684"/>
    <w:rsid w:val="00A31E92"/>
    <w:rsid w:val="00A34707"/>
    <w:rsid w:val="00A36F72"/>
    <w:rsid w:val="00A37738"/>
    <w:rsid w:val="00A40985"/>
    <w:rsid w:val="00A40ED0"/>
    <w:rsid w:val="00A439F1"/>
    <w:rsid w:val="00A45D8D"/>
    <w:rsid w:val="00A504E7"/>
    <w:rsid w:val="00A51361"/>
    <w:rsid w:val="00A519BB"/>
    <w:rsid w:val="00A55DED"/>
    <w:rsid w:val="00A560DB"/>
    <w:rsid w:val="00A57B3D"/>
    <w:rsid w:val="00A62EA8"/>
    <w:rsid w:val="00A718B0"/>
    <w:rsid w:val="00A744C9"/>
    <w:rsid w:val="00A77D59"/>
    <w:rsid w:val="00A802A9"/>
    <w:rsid w:val="00A80E9C"/>
    <w:rsid w:val="00A82003"/>
    <w:rsid w:val="00A840A5"/>
    <w:rsid w:val="00A90273"/>
    <w:rsid w:val="00A90C53"/>
    <w:rsid w:val="00A90F57"/>
    <w:rsid w:val="00A91AAC"/>
    <w:rsid w:val="00A922DF"/>
    <w:rsid w:val="00A940C0"/>
    <w:rsid w:val="00A94626"/>
    <w:rsid w:val="00A9630D"/>
    <w:rsid w:val="00A96748"/>
    <w:rsid w:val="00AA23FB"/>
    <w:rsid w:val="00AA2941"/>
    <w:rsid w:val="00AA6459"/>
    <w:rsid w:val="00AA684C"/>
    <w:rsid w:val="00AA6D2E"/>
    <w:rsid w:val="00AB1152"/>
    <w:rsid w:val="00AB17DD"/>
    <w:rsid w:val="00AB36FD"/>
    <w:rsid w:val="00AB3A85"/>
    <w:rsid w:val="00AB52F1"/>
    <w:rsid w:val="00AB5595"/>
    <w:rsid w:val="00AB56A4"/>
    <w:rsid w:val="00AC007D"/>
    <w:rsid w:val="00AC26E2"/>
    <w:rsid w:val="00AC55C0"/>
    <w:rsid w:val="00AC69EA"/>
    <w:rsid w:val="00AD14D9"/>
    <w:rsid w:val="00AD4009"/>
    <w:rsid w:val="00AD5ECE"/>
    <w:rsid w:val="00AE012D"/>
    <w:rsid w:val="00AE3C7C"/>
    <w:rsid w:val="00AF038B"/>
    <w:rsid w:val="00AF272A"/>
    <w:rsid w:val="00AF43A0"/>
    <w:rsid w:val="00AF43A5"/>
    <w:rsid w:val="00AF7A59"/>
    <w:rsid w:val="00AF7EC4"/>
    <w:rsid w:val="00B03D23"/>
    <w:rsid w:val="00B0657D"/>
    <w:rsid w:val="00B075B4"/>
    <w:rsid w:val="00B107E5"/>
    <w:rsid w:val="00B1194F"/>
    <w:rsid w:val="00B11BEE"/>
    <w:rsid w:val="00B11FB7"/>
    <w:rsid w:val="00B13165"/>
    <w:rsid w:val="00B15D6A"/>
    <w:rsid w:val="00B3644E"/>
    <w:rsid w:val="00B410BA"/>
    <w:rsid w:val="00B45EB4"/>
    <w:rsid w:val="00B46E4C"/>
    <w:rsid w:val="00B5475F"/>
    <w:rsid w:val="00B54B34"/>
    <w:rsid w:val="00B60743"/>
    <w:rsid w:val="00B61352"/>
    <w:rsid w:val="00B64AB4"/>
    <w:rsid w:val="00B64B4C"/>
    <w:rsid w:val="00B64E90"/>
    <w:rsid w:val="00B6636D"/>
    <w:rsid w:val="00B66A7B"/>
    <w:rsid w:val="00B66FC5"/>
    <w:rsid w:val="00B73F81"/>
    <w:rsid w:val="00B8676C"/>
    <w:rsid w:val="00B868D4"/>
    <w:rsid w:val="00B92B2E"/>
    <w:rsid w:val="00B95181"/>
    <w:rsid w:val="00B96864"/>
    <w:rsid w:val="00BA0857"/>
    <w:rsid w:val="00BA180D"/>
    <w:rsid w:val="00BA359E"/>
    <w:rsid w:val="00BA4BC9"/>
    <w:rsid w:val="00BB35A8"/>
    <w:rsid w:val="00BC057B"/>
    <w:rsid w:val="00BC2695"/>
    <w:rsid w:val="00BC581F"/>
    <w:rsid w:val="00BD032D"/>
    <w:rsid w:val="00BD132C"/>
    <w:rsid w:val="00BD17CF"/>
    <w:rsid w:val="00BD2454"/>
    <w:rsid w:val="00BD27B6"/>
    <w:rsid w:val="00BD2965"/>
    <w:rsid w:val="00BD4F22"/>
    <w:rsid w:val="00BE06CB"/>
    <w:rsid w:val="00BE0E86"/>
    <w:rsid w:val="00BE1D27"/>
    <w:rsid w:val="00BE63AE"/>
    <w:rsid w:val="00BE6683"/>
    <w:rsid w:val="00BF04A1"/>
    <w:rsid w:val="00BF0803"/>
    <w:rsid w:val="00BF16E0"/>
    <w:rsid w:val="00BF2BC6"/>
    <w:rsid w:val="00BF49AF"/>
    <w:rsid w:val="00BF7E13"/>
    <w:rsid w:val="00C01F04"/>
    <w:rsid w:val="00C025A2"/>
    <w:rsid w:val="00C02A1A"/>
    <w:rsid w:val="00C0300B"/>
    <w:rsid w:val="00C03D4B"/>
    <w:rsid w:val="00C03F83"/>
    <w:rsid w:val="00C04804"/>
    <w:rsid w:val="00C07C13"/>
    <w:rsid w:val="00C11290"/>
    <w:rsid w:val="00C15EE8"/>
    <w:rsid w:val="00C1677F"/>
    <w:rsid w:val="00C170AD"/>
    <w:rsid w:val="00C2035A"/>
    <w:rsid w:val="00C227BF"/>
    <w:rsid w:val="00C25A7A"/>
    <w:rsid w:val="00C25DD6"/>
    <w:rsid w:val="00C27205"/>
    <w:rsid w:val="00C311CA"/>
    <w:rsid w:val="00C31764"/>
    <w:rsid w:val="00C31B11"/>
    <w:rsid w:val="00C337BB"/>
    <w:rsid w:val="00C34172"/>
    <w:rsid w:val="00C42DB2"/>
    <w:rsid w:val="00C432CA"/>
    <w:rsid w:val="00C44A24"/>
    <w:rsid w:val="00C45CC2"/>
    <w:rsid w:val="00C51840"/>
    <w:rsid w:val="00C60344"/>
    <w:rsid w:val="00C6316F"/>
    <w:rsid w:val="00C64D07"/>
    <w:rsid w:val="00C65602"/>
    <w:rsid w:val="00C6580D"/>
    <w:rsid w:val="00C66831"/>
    <w:rsid w:val="00C7168E"/>
    <w:rsid w:val="00C717DB"/>
    <w:rsid w:val="00C72D41"/>
    <w:rsid w:val="00C73D46"/>
    <w:rsid w:val="00C75427"/>
    <w:rsid w:val="00C75DA5"/>
    <w:rsid w:val="00C815E2"/>
    <w:rsid w:val="00C81C4C"/>
    <w:rsid w:val="00C81C78"/>
    <w:rsid w:val="00C8426C"/>
    <w:rsid w:val="00C875DB"/>
    <w:rsid w:val="00C90D23"/>
    <w:rsid w:val="00C936D9"/>
    <w:rsid w:val="00C946FB"/>
    <w:rsid w:val="00C95FF2"/>
    <w:rsid w:val="00C967C0"/>
    <w:rsid w:val="00CA0657"/>
    <w:rsid w:val="00CA0D45"/>
    <w:rsid w:val="00CA2956"/>
    <w:rsid w:val="00CA2D77"/>
    <w:rsid w:val="00CA4A06"/>
    <w:rsid w:val="00CA4A64"/>
    <w:rsid w:val="00CA556F"/>
    <w:rsid w:val="00CA6496"/>
    <w:rsid w:val="00CB04B9"/>
    <w:rsid w:val="00CB0F8B"/>
    <w:rsid w:val="00CB2B20"/>
    <w:rsid w:val="00CB65B9"/>
    <w:rsid w:val="00CC4F49"/>
    <w:rsid w:val="00CC7B40"/>
    <w:rsid w:val="00CD10FF"/>
    <w:rsid w:val="00CD1ABE"/>
    <w:rsid w:val="00CD3C33"/>
    <w:rsid w:val="00CD6ABA"/>
    <w:rsid w:val="00CE452C"/>
    <w:rsid w:val="00CE468D"/>
    <w:rsid w:val="00CE46E8"/>
    <w:rsid w:val="00CE6336"/>
    <w:rsid w:val="00CF178B"/>
    <w:rsid w:val="00CF4305"/>
    <w:rsid w:val="00D0036C"/>
    <w:rsid w:val="00D02891"/>
    <w:rsid w:val="00D03240"/>
    <w:rsid w:val="00D04648"/>
    <w:rsid w:val="00D104B5"/>
    <w:rsid w:val="00D13510"/>
    <w:rsid w:val="00D135C7"/>
    <w:rsid w:val="00D17F12"/>
    <w:rsid w:val="00D245F4"/>
    <w:rsid w:val="00D277BC"/>
    <w:rsid w:val="00D305EF"/>
    <w:rsid w:val="00D30C16"/>
    <w:rsid w:val="00D3489E"/>
    <w:rsid w:val="00D3553A"/>
    <w:rsid w:val="00D36E23"/>
    <w:rsid w:val="00D41EC7"/>
    <w:rsid w:val="00D453D7"/>
    <w:rsid w:val="00D4626E"/>
    <w:rsid w:val="00D5080A"/>
    <w:rsid w:val="00D5083B"/>
    <w:rsid w:val="00D5303E"/>
    <w:rsid w:val="00D61CF8"/>
    <w:rsid w:val="00D635ED"/>
    <w:rsid w:val="00D64142"/>
    <w:rsid w:val="00D7045E"/>
    <w:rsid w:val="00D746F5"/>
    <w:rsid w:val="00D74E9D"/>
    <w:rsid w:val="00D75643"/>
    <w:rsid w:val="00D763B3"/>
    <w:rsid w:val="00D80E59"/>
    <w:rsid w:val="00D818B7"/>
    <w:rsid w:val="00D81B17"/>
    <w:rsid w:val="00D81F83"/>
    <w:rsid w:val="00D82711"/>
    <w:rsid w:val="00D83990"/>
    <w:rsid w:val="00D85220"/>
    <w:rsid w:val="00D9058C"/>
    <w:rsid w:val="00D90C2B"/>
    <w:rsid w:val="00D9180D"/>
    <w:rsid w:val="00D92331"/>
    <w:rsid w:val="00D93D4E"/>
    <w:rsid w:val="00D94314"/>
    <w:rsid w:val="00D94755"/>
    <w:rsid w:val="00D95844"/>
    <w:rsid w:val="00D95BCC"/>
    <w:rsid w:val="00D95FCD"/>
    <w:rsid w:val="00DA0A92"/>
    <w:rsid w:val="00DA3EE6"/>
    <w:rsid w:val="00DA521F"/>
    <w:rsid w:val="00DA7CE1"/>
    <w:rsid w:val="00DB1064"/>
    <w:rsid w:val="00DB187D"/>
    <w:rsid w:val="00DB2499"/>
    <w:rsid w:val="00DB2C9A"/>
    <w:rsid w:val="00DC2603"/>
    <w:rsid w:val="00DC28E3"/>
    <w:rsid w:val="00DC53F3"/>
    <w:rsid w:val="00DC5C6E"/>
    <w:rsid w:val="00DD0900"/>
    <w:rsid w:val="00DD1104"/>
    <w:rsid w:val="00DD223F"/>
    <w:rsid w:val="00DD3F60"/>
    <w:rsid w:val="00DD41B5"/>
    <w:rsid w:val="00DD4EBF"/>
    <w:rsid w:val="00DD4FCF"/>
    <w:rsid w:val="00DD584C"/>
    <w:rsid w:val="00DD591B"/>
    <w:rsid w:val="00DD637D"/>
    <w:rsid w:val="00DD79DD"/>
    <w:rsid w:val="00DE0216"/>
    <w:rsid w:val="00DE05DF"/>
    <w:rsid w:val="00DE1B9B"/>
    <w:rsid w:val="00DE1FD0"/>
    <w:rsid w:val="00DE2874"/>
    <w:rsid w:val="00DE2F19"/>
    <w:rsid w:val="00DE5A5B"/>
    <w:rsid w:val="00DF08AF"/>
    <w:rsid w:val="00DF1586"/>
    <w:rsid w:val="00DF32E9"/>
    <w:rsid w:val="00DF4B9E"/>
    <w:rsid w:val="00DF4F89"/>
    <w:rsid w:val="00DF588F"/>
    <w:rsid w:val="00E00F20"/>
    <w:rsid w:val="00E01475"/>
    <w:rsid w:val="00E02B66"/>
    <w:rsid w:val="00E03D02"/>
    <w:rsid w:val="00E05898"/>
    <w:rsid w:val="00E06E0C"/>
    <w:rsid w:val="00E070AD"/>
    <w:rsid w:val="00E0720D"/>
    <w:rsid w:val="00E10188"/>
    <w:rsid w:val="00E10F58"/>
    <w:rsid w:val="00E111A9"/>
    <w:rsid w:val="00E12C88"/>
    <w:rsid w:val="00E16B21"/>
    <w:rsid w:val="00E20845"/>
    <w:rsid w:val="00E226A3"/>
    <w:rsid w:val="00E25F0E"/>
    <w:rsid w:val="00E26A14"/>
    <w:rsid w:val="00E30B4A"/>
    <w:rsid w:val="00E31F8D"/>
    <w:rsid w:val="00E41B97"/>
    <w:rsid w:val="00E41C69"/>
    <w:rsid w:val="00E41F9B"/>
    <w:rsid w:val="00E42894"/>
    <w:rsid w:val="00E46B28"/>
    <w:rsid w:val="00E476F7"/>
    <w:rsid w:val="00E532AE"/>
    <w:rsid w:val="00E53331"/>
    <w:rsid w:val="00E53E22"/>
    <w:rsid w:val="00E56D12"/>
    <w:rsid w:val="00E61C17"/>
    <w:rsid w:val="00E65B7B"/>
    <w:rsid w:val="00E67EBB"/>
    <w:rsid w:val="00E67EBC"/>
    <w:rsid w:val="00E7462F"/>
    <w:rsid w:val="00E75A50"/>
    <w:rsid w:val="00E763D0"/>
    <w:rsid w:val="00E76E1A"/>
    <w:rsid w:val="00E809EB"/>
    <w:rsid w:val="00E80A9A"/>
    <w:rsid w:val="00E84CE2"/>
    <w:rsid w:val="00E84F36"/>
    <w:rsid w:val="00E901C1"/>
    <w:rsid w:val="00E916B8"/>
    <w:rsid w:val="00E92B6C"/>
    <w:rsid w:val="00E96685"/>
    <w:rsid w:val="00E96D0A"/>
    <w:rsid w:val="00EA1262"/>
    <w:rsid w:val="00EA1BB8"/>
    <w:rsid w:val="00EA3773"/>
    <w:rsid w:val="00EB237C"/>
    <w:rsid w:val="00EB2E6A"/>
    <w:rsid w:val="00EB4D76"/>
    <w:rsid w:val="00EC4860"/>
    <w:rsid w:val="00EC7342"/>
    <w:rsid w:val="00ED0E72"/>
    <w:rsid w:val="00ED0F85"/>
    <w:rsid w:val="00ED20D1"/>
    <w:rsid w:val="00ED4A61"/>
    <w:rsid w:val="00EE0A82"/>
    <w:rsid w:val="00EE262A"/>
    <w:rsid w:val="00EE2B37"/>
    <w:rsid w:val="00EE6728"/>
    <w:rsid w:val="00EF22D8"/>
    <w:rsid w:val="00EF4F89"/>
    <w:rsid w:val="00EF59E4"/>
    <w:rsid w:val="00EF67DB"/>
    <w:rsid w:val="00EF777F"/>
    <w:rsid w:val="00F02239"/>
    <w:rsid w:val="00F032B6"/>
    <w:rsid w:val="00F04BD3"/>
    <w:rsid w:val="00F0720C"/>
    <w:rsid w:val="00F125DD"/>
    <w:rsid w:val="00F13879"/>
    <w:rsid w:val="00F212CF"/>
    <w:rsid w:val="00F3157A"/>
    <w:rsid w:val="00F32710"/>
    <w:rsid w:val="00F33554"/>
    <w:rsid w:val="00F33EB4"/>
    <w:rsid w:val="00F3425E"/>
    <w:rsid w:val="00F34A9E"/>
    <w:rsid w:val="00F3655D"/>
    <w:rsid w:val="00F41023"/>
    <w:rsid w:val="00F412B7"/>
    <w:rsid w:val="00F444D2"/>
    <w:rsid w:val="00F462B1"/>
    <w:rsid w:val="00F51685"/>
    <w:rsid w:val="00F5257F"/>
    <w:rsid w:val="00F57C1D"/>
    <w:rsid w:val="00F6004C"/>
    <w:rsid w:val="00F60666"/>
    <w:rsid w:val="00F62DA3"/>
    <w:rsid w:val="00F64637"/>
    <w:rsid w:val="00F661C7"/>
    <w:rsid w:val="00F67541"/>
    <w:rsid w:val="00F7078A"/>
    <w:rsid w:val="00F70A0E"/>
    <w:rsid w:val="00F71C77"/>
    <w:rsid w:val="00F72B97"/>
    <w:rsid w:val="00F7316D"/>
    <w:rsid w:val="00F80B6F"/>
    <w:rsid w:val="00F86BEE"/>
    <w:rsid w:val="00F9504E"/>
    <w:rsid w:val="00F953FB"/>
    <w:rsid w:val="00FA29D7"/>
    <w:rsid w:val="00FA2A88"/>
    <w:rsid w:val="00FA58AB"/>
    <w:rsid w:val="00FA6D42"/>
    <w:rsid w:val="00FB0F92"/>
    <w:rsid w:val="00FB27EC"/>
    <w:rsid w:val="00FB2979"/>
    <w:rsid w:val="00FB2BC3"/>
    <w:rsid w:val="00FB39A6"/>
    <w:rsid w:val="00FB5B16"/>
    <w:rsid w:val="00FB61C8"/>
    <w:rsid w:val="00FC1CED"/>
    <w:rsid w:val="00FC3839"/>
    <w:rsid w:val="00FC4947"/>
    <w:rsid w:val="00FC6080"/>
    <w:rsid w:val="00FD1E44"/>
    <w:rsid w:val="00FD28CD"/>
    <w:rsid w:val="00FD31B2"/>
    <w:rsid w:val="00FD644F"/>
    <w:rsid w:val="00FE242D"/>
    <w:rsid w:val="00FE298A"/>
    <w:rsid w:val="00FE34BF"/>
    <w:rsid w:val="00FE60F1"/>
    <w:rsid w:val="00FE7DB0"/>
    <w:rsid w:val="00FF5D6F"/>
    <w:rsid w:val="00FF7BE1"/>
    <w:rsid w:val="013473A4"/>
    <w:rsid w:val="0181CDFD"/>
    <w:rsid w:val="01DAA6FF"/>
    <w:rsid w:val="02597CAF"/>
    <w:rsid w:val="0339CAED"/>
    <w:rsid w:val="03C89745"/>
    <w:rsid w:val="03CEF001"/>
    <w:rsid w:val="03DCF1DF"/>
    <w:rsid w:val="04263A3A"/>
    <w:rsid w:val="04B6E83F"/>
    <w:rsid w:val="058C7457"/>
    <w:rsid w:val="07670698"/>
    <w:rsid w:val="0896B95E"/>
    <w:rsid w:val="08BE9594"/>
    <w:rsid w:val="0AC0690E"/>
    <w:rsid w:val="0BD78B1D"/>
    <w:rsid w:val="0BE9FA43"/>
    <w:rsid w:val="0D4EA065"/>
    <w:rsid w:val="0DC5BC67"/>
    <w:rsid w:val="0DEE8A80"/>
    <w:rsid w:val="0EB4C1A7"/>
    <w:rsid w:val="0FD506DA"/>
    <w:rsid w:val="128851C5"/>
    <w:rsid w:val="129B19A7"/>
    <w:rsid w:val="12E51389"/>
    <w:rsid w:val="13B7B3A9"/>
    <w:rsid w:val="173399E0"/>
    <w:rsid w:val="1760E6B8"/>
    <w:rsid w:val="17E3FC63"/>
    <w:rsid w:val="18CA1E34"/>
    <w:rsid w:val="19A5BE8D"/>
    <w:rsid w:val="19F1B06D"/>
    <w:rsid w:val="1B22062C"/>
    <w:rsid w:val="1B2A6EA8"/>
    <w:rsid w:val="1B8D80CE"/>
    <w:rsid w:val="1BB65F8D"/>
    <w:rsid w:val="1BCC0AA0"/>
    <w:rsid w:val="1BD3E978"/>
    <w:rsid w:val="1CECE831"/>
    <w:rsid w:val="1CF93975"/>
    <w:rsid w:val="1D53B19E"/>
    <w:rsid w:val="1D75F9A1"/>
    <w:rsid w:val="1D7CFD21"/>
    <w:rsid w:val="1D916CD2"/>
    <w:rsid w:val="1E16C571"/>
    <w:rsid w:val="1E9EB45D"/>
    <w:rsid w:val="1ECE9E73"/>
    <w:rsid w:val="1F25DFC0"/>
    <w:rsid w:val="1FA681F6"/>
    <w:rsid w:val="1FAA2539"/>
    <w:rsid w:val="212804E0"/>
    <w:rsid w:val="21C10C7C"/>
    <w:rsid w:val="21DEA817"/>
    <w:rsid w:val="2204A964"/>
    <w:rsid w:val="223B7294"/>
    <w:rsid w:val="228E3C9E"/>
    <w:rsid w:val="234C1CE2"/>
    <w:rsid w:val="245B47E9"/>
    <w:rsid w:val="2574EC26"/>
    <w:rsid w:val="25B6D83C"/>
    <w:rsid w:val="261873C1"/>
    <w:rsid w:val="2770C8BD"/>
    <w:rsid w:val="27BC0EC2"/>
    <w:rsid w:val="27C503F5"/>
    <w:rsid w:val="283A7A82"/>
    <w:rsid w:val="2878C289"/>
    <w:rsid w:val="28C172F9"/>
    <w:rsid w:val="29A38EC8"/>
    <w:rsid w:val="29B33F02"/>
    <w:rsid w:val="2A43B986"/>
    <w:rsid w:val="2AB0FA02"/>
    <w:rsid w:val="2AEF5215"/>
    <w:rsid w:val="2CA27AD0"/>
    <w:rsid w:val="2D93418E"/>
    <w:rsid w:val="2F53983B"/>
    <w:rsid w:val="2FDEC55E"/>
    <w:rsid w:val="3117B1F2"/>
    <w:rsid w:val="311B4797"/>
    <w:rsid w:val="314622CF"/>
    <w:rsid w:val="3303EE27"/>
    <w:rsid w:val="3507094F"/>
    <w:rsid w:val="35A7C8E7"/>
    <w:rsid w:val="36DFE6D9"/>
    <w:rsid w:val="37006D19"/>
    <w:rsid w:val="37F593FA"/>
    <w:rsid w:val="39056E76"/>
    <w:rsid w:val="392227AC"/>
    <w:rsid w:val="392C9FCF"/>
    <w:rsid w:val="396319FE"/>
    <w:rsid w:val="39E699AF"/>
    <w:rsid w:val="3A3CBE35"/>
    <w:rsid w:val="3A48C237"/>
    <w:rsid w:val="3A8264AA"/>
    <w:rsid w:val="3AE934C5"/>
    <w:rsid w:val="3BA37A5B"/>
    <w:rsid w:val="3C67B16C"/>
    <w:rsid w:val="3CDBAE64"/>
    <w:rsid w:val="3CEAE0D4"/>
    <w:rsid w:val="3D205679"/>
    <w:rsid w:val="3DDC0C22"/>
    <w:rsid w:val="3F6808F5"/>
    <w:rsid w:val="3F710A0D"/>
    <w:rsid w:val="3F8EB357"/>
    <w:rsid w:val="402E70E1"/>
    <w:rsid w:val="410C8172"/>
    <w:rsid w:val="414EABBE"/>
    <w:rsid w:val="41BD0A86"/>
    <w:rsid w:val="42209998"/>
    <w:rsid w:val="426DEAD7"/>
    <w:rsid w:val="434A465B"/>
    <w:rsid w:val="43AF5D4D"/>
    <w:rsid w:val="43FDFA3A"/>
    <w:rsid w:val="44188C1C"/>
    <w:rsid w:val="44FDCAFE"/>
    <w:rsid w:val="465747B0"/>
    <w:rsid w:val="46682EC1"/>
    <w:rsid w:val="472733B6"/>
    <w:rsid w:val="478C07AF"/>
    <w:rsid w:val="47DCF7A5"/>
    <w:rsid w:val="4872C86C"/>
    <w:rsid w:val="49227222"/>
    <w:rsid w:val="4946A6C5"/>
    <w:rsid w:val="49756EAB"/>
    <w:rsid w:val="49D9C433"/>
    <w:rsid w:val="4AAB8939"/>
    <w:rsid w:val="4BB9D7CF"/>
    <w:rsid w:val="4C053C2D"/>
    <w:rsid w:val="4CF91C7B"/>
    <w:rsid w:val="4D2A2FAD"/>
    <w:rsid w:val="50891A7F"/>
    <w:rsid w:val="509345BC"/>
    <w:rsid w:val="50947F95"/>
    <w:rsid w:val="50AA4F3A"/>
    <w:rsid w:val="51213A5A"/>
    <w:rsid w:val="522AA63E"/>
    <w:rsid w:val="52B9E750"/>
    <w:rsid w:val="52FD1DE2"/>
    <w:rsid w:val="538FC5BC"/>
    <w:rsid w:val="53F17608"/>
    <w:rsid w:val="5474DD8E"/>
    <w:rsid w:val="54A20D97"/>
    <w:rsid w:val="54D08F2C"/>
    <w:rsid w:val="5519D460"/>
    <w:rsid w:val="555BCC7F"/>
    <w:rsid w:val="559B2F29"/>
    <w:rsid w:val="55DB28C9"/>
    <w:rsid w:val="56015405"/>
    <w:rsid w:val="5715EF41"/>
    <w:rsid w:val="57E4A3D8"/>
    <w:rsid w:val="58577549"/>
    <w:rsid w:val="5A02FAE3"/>
    <w:rsid w:val="5A586ACC"/>
    <w:rsid w:val="5A617B3A"/>
    <w:rsid w:val="5B5A3586"/>
    <w:rsid w:val="5C620A95"/>
    <w:rsid w:val="5D72FCF9"/>
    <w:rsid w:val="5DA332A8"/>
    <w:rsid w:val="5DD3994B"/>
    <w:rsid w:val="5F2D02C9"/>
    <w:rsid w:val="5F429EFB"/>
    <w:rsid w:val="5F6CB44D"/>
    <w:rsid w:val="609BEB8F"/>
    <w:rsid w:val="611C70BE"/>
    <w:rsid w:val="612D0DAB"/>
    <w:rsid w:val="615C2B8F"/>
    <w:rsid w:val="62AE8B7B"/>
    <w:rsid w:val="62BC1D8C"/>
    <w:rsid w:val="62E186B2"/>
    <w:rsid w:val="62E2BA31"/>
    <w:rsid w:val="63091F9C"/>
    <w:rsid w:val="6316241A"/>
    <w:rsid w:val="638BB457"/>
    <w:rsid w:val="63BDE2F3"/>
    <w:rsid w:val="6534D0D7"/>
    <w:rsid w:val="65BBF7F2"/>
    <w:rsid w:val="668916C5"/>
    <w:rsid w:val="67B4D0AF"/>
    <w:rsid w:val="67FE0238"/>
    <w:rsid w:val="687E3C0C"/>
    <w:rsid w:val="68D6C15E"/>
    <w:rsid w:val="696C4BE2"/>
    <w:rsid w:val="6A3139A8"/>
    <w:rsid w:val="6A688D53"/>
    <w:rsid w:val="6A822421"/>
    <w:rsid w:val="6C674C21"/>
    <w:rsid w:val="6CE499F0"/>
    <w:rsid w:val="6EC84B61"/>
    <w:rsid w:val="6F604339"/>
    <w:rsid w:val="6FBAF0AA"/>
    <w:rsid w:val="70C33ECC"/>
    <w:rsid w:val="719B3255"/>
    <w:rsid w:val="71D0FB95"/>
    <w:rsid w:val="72F34DBC"/>
    <w:rsid w:val="73601A0E"/>
    <w:rsid w:val="741461B9"/>
    <w:rsid w:val="74B2AA3A"/>
    <w:rsid w:val="74C5AF0A"/>
    <w:rsid w:val="74DC905C"/>
    <w:rsid w:val="758DBC6C"/>
    <w:rsid w:val="75AA5CC5"/>
    <w:rsid w:val="75B73AE5"/>
    <w:rsid w:val="75C1E597"/>
    <w:rsid w:val="782932D5"/>
    <w:rsid w:val="7A1181C6"/>
    <w:rsid w:val="7A2520CC"/>
    <w:rsid w:val="7A809DD4"/>
    <w:rsid w:val="7AA5826E"/>
    <w:rsid w:val="7B71FF31"/>
    <w:rsid w:val="7B79CB81"/>
    <w:rsid w:val="7BDEC08B"/>
    <w:rsid w:val="7C667333"/>
    <w:rsid w:val="7C9CAD5C"/>
    <w:rsid w:val="7CA87185"/>
    <w:rsid w:val="7CAAB723"/>
    <w:rsid w:val="7F286A94"/>
    <w:rsid w:val="7F94BD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D12C5"/>
  <w15:chartTrackingRefBased/>
  <w15:docId w15:val="{029744D4-AB53-452C-9DA7-2820861D1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6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A76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A7685"/>
  </w:style>
  <w:style w:type="character" w:customStyle="1" w:styleId="eop">
    <w:name w:val="eop"/>
    <w:basedOn w:val="DefaultParagraphFont"/>
    <w:rsid w:val="005A7685"/>
  </w:style>
  <w:style w:type="character" w:styleId="Hyperlink">
    <w:name w:val="Hyperlink"/>
    <w:basedOn w:val="DefaultParagraphFont"/>
    <w:uiPriority w:val="99"/>
    <w:unhideWhenUsed/>
    <w:rsid w:val="007054EB"/>
    <w:rPr>
      <w:color w:val="0563C1" w:themeColor="hyperlink"/>
      <w:u w:val="single"/>
    </w:rPr>
  </w:style>
  <w:style w:type="character" w:styleId="UnresolvedMention">
    <w:name w:val="Unresolved Mention"/>
    <w:basedOn w:val="DefaultParagraphFont"/>
    <w:uiPriority w:val="99"/>
    <w:semiHidden/>
    <w:unhideWhenUsed/>
    <w:rsid w:val="007054EB"/>
    <w:rPr>
      <w:color w:val="605E5C"/>
      <w:shd w:val="clear" w:color="auto" w:fill="E1DFDD"/>
    </w:rPr>
  </w:style>
  <w:style w:type="paragraph" w:styleId="NoSpacing">
    <w:name w:val="No Spacing"/>
    <w:link w:val="NoSpacingChar"/>
    <w:uiPriority w:val="1"/>
    <w:qFormat/>
    <w:rsid w:val="00E20845"/>
    <w:pPr>
      <w:spacing w:after="0" w:line="240" w:lineRule="auto"/>
    </w:pPr>
    <w:rPr>
      <w:lang w:eastAsia="en-US"/>
    </w:rPr>
  </w:style>
  <w:style w:type="character" w:customStyle="1" w:styleId="NoSpacingChar">
    <w:name w:val="No Spacing Char"/>
    <w:basedOn w:val="DefaultParagraphFont"/>
    <w:link w:val="NoSpacing"/>
    <w:uiPriority w:val="1"/>
    <w:rsid w:val="00E20845"/>
    <w:rPr>
      <w:lang w:eastAsia="en-US"/>
    </w:rPr>
  </w:style>
  <w:style w:type="paragraph" w:styleId="Header">
    <w:name w:val="header"/>
    <w:basedOn w:val="Normal"/>
    <w:link w:val="HeaderChar"/>
    <w:uiPriority w:val="99"/>
    <w:unhideWhenUsed/>
    <w:rsid w:val="007903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3BE"/>
  </w:style>
  <w:style w:type="paragraph" w:styleId="Footer">
    <w:name w:val="footer"/>
    <w:basedOn w:val="Normal"/>
    <w:link w:val="FooterChar"/>
    <w:uiPriority w:val="99"/>
    <w:unhideWhenUsed/>
    <w:rsid w:val="00790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3BE"/>
  </w:style>
  <w:style w:type="character" w:styleId="CommentReference">
    <w:name w:val="annotation reference"/>
    <w:basedOn w:val="DefaultParagraphFont"/>
    <w:uiPriority w:val="99"/>
    <w:semiHidden/>
    <w:unhideWhenUsed/>
    <w:rsid w:val="00482190"/>
    <w:rPr>
      <w:sz w:val="16"/>
      <w:szCs w:val="16"/>
    </w:rPr>
  </w:style>
  <w:style w:type="paragraph" w:styleId="CommentText">
    <w:name w:val="annotation text"/>
    <w:basedOn w:val="Normal"/>
    <w:link w:val="CommentTextChar"/>
    <w:uiPriority w:val="99"/>
    <w:semiHidden/>
    <w:unhideWhenUsed/>
    <w:rsid w:val="00482190"/>
    <w:pPr>
      <w:spacing w:line="240" w:lineRule="auto"/>
    </w:pPr>
    <w:rPr>
      <w:sz w:val="20"/>
      <w:szCs w:val="20"/>
    </w:rPr>
  </w:style>
  <w:style w:type="character" w:customStyle="1" w:styleId="CommentTextChar">
    <w:name w:val="Comment Text Char"/>
    <w:basedOn w:val="DefaultParagraphFont"/>
    <w:link w:val="CommentText"/>
    <w:uiPriority w:val="99"/>
    <w:semiHidden/>
    <w:rsid w:val="00482190"/>
    <w:rPr>
      <w:sz w:val="20"/>
      <w:szCs w:val="20"/>
    </w:rPr>
  </w:style>
  <w:style w:type="paragraph" w:styleId="CommentSubject">
    <w:name w:val="annotation subject"/>
    <w:basedOn w:val="CommentText"/>
    <w:next w:val="CommentText"/>
    <w:link w:val="CommentSubjectChar"/>
    <w:uiPriority w:val="99"/>
    <w:semiHidden/>
    <w:unhideWhenUsed/>
    <w:rsid w:val="00482190"/>
    <w:rPr>
      <w:b/>
      <w:bCs/>
    </w:rPr>
  </w:style>
  <w:style w:type="character" w:customStyle="1" w:styleId="CommentSubjectChar">
    <w:name w:val="Comment Subject Char"/>
    <w:basedOn w:val="CommentTextChar"/>
    <w:link w:val="CommentSubject"/>
    <w:uiPriority w:val="99"/>
    <w:semiHidden/>
    <w:rsid w:val="00482190"/>
    <w:rPr>
      <w:b/>
      <w:bCs/>
      <w:sz w:val="20"/>
      <w:szCs w:val="20"/>
    </w:rPr>
  </w:style>
  <w:style w:type="paragraph" w:styleId="ListParagraph">
    <w:name w:val="List Paragraph"/>
    <w:basedOn w:val="Normal"/>
    <w:uiPriority w:val="34"/>
    <w:qFormat/>
    <w:rsid w:val="00CC7B40"/>
    <w:pPr>
      <w:ind w:left="720"/>
      <w:contextualSpacing/>
    </w:pPr>
  </w:style>
  <w:style w:type="character" w:styleId="Emphasis">
    <w:name w:val="Emphasis"/>
    <w:basedOn w:val="DefaultParagraphFont"/>
    <w:uiPriority w:val="20"/>
    <w:qFormat/>
    <w:rsid w:val="00D9058C"/>
    <w:rPr>
      <w:i/>
      <w:iCs/>
    </w:rPr>
  </w:style>
  <w:style w:type="table" w:styleId="TableGrid">
    <w:name w:val="Table Grid"/>
    <w:basedOn w:val="TableNormal"/>
    <w:uiPriority w:val="39"/>
    <w:rsid w:val="003349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349B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5C1E"/>
    <w:pPr>
      <w:spacing w:after="0"/>
    </w:pPr>
  </w:style>
  <w:style w:type="character" w:customStyle="1" w:styleId="Heading1Char">
    <w:name w:val="Heading 1 Char"/>
    <w:basedOn w:val="DefaultParagraphFont"/>
    <w:link w:val="Heading1"/>
    <w:uiPriority w:val="9"/>
    <w:rsid w:val="004046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46DE"/>
    <w:pPr>
      <w:outlineLvl w:val="9"/>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485273">
      <w:bodyDiv w:val="1"/>
      <w:marLeft w:val="0"/>
      <w:marRight w:val="0"/>
      <w:marTop w:val="0"/>
      <w:marBottom w:val="0"/>
      <w:divBdr>
        <w:top w:val="none" w:sz="0" w:space="0" w:color="auto"/>
        <w:left w:val="none" w:sz="0" w:space="0" w:color="auto"/>
        <w:bottom w:val="none" w:sz="0" w:space="0" w:color="auto"/>
        <w:right w:val="none" w:sz="0" w:space="0" w:color="auto"/>
      </w:divBdr>
    </w:div>
    <w:div w:id="367216576">
      <w:bodyDiv w:val="1"/>
      <w:marLeft w:val="0"/>
      <w:marRight w:val="0"/>
      <w:marTop w:val="0"/>
      <w:marBottom w:val="0"/>
      <w:divBdr>
        <w:top w:val="none" w:sz="0" w:space="0" w:color="auto"/>
        <w:left w:val="none" w:sz="0" w:space="0" w:color="auto"/>
        <w:bottom w:val="none" w:sz="0" w:space="0" w:color="auto"/>
        <w:right w:val="none" w:sz="0" w:space="0" w:color="auto"/>
      </w:divBdr>
    </w:div>
    <w:div w:id="524253689">
      <w:bodyDiv w:val="1"/>
      <w:marLeft w:val="0"/>
      <w:marRight w:val="0"/>
      <w:marTop w:val="0"/>
      <w:marBottom w:val="0"/>
      <w:divBdr>
        <w:top w:val="none" w:sz="0" w:space="0" w:color="auto"/>
        <w:left w:val="none" w:sz="0" w:space="0" w:color="auto"/>
        <w:bottom w:val="none" w:sz="0" w:space="0" w:color="auto"/>
        <w:right w:val="none" w:sz="0" w:space="0" w:color="auto"/>
      </w:divBdr>
    </w:div>
    <w:div w:id="667099196">
      <w:bodyDiv w:val="1"/>
      <w:marLeft w:val="0"/>
      <w:marRight w:val="0"/>
      <w:marTop w:val="0"/>
      <w:marBottom w:val="0"/>
      <w:divBdr>
        <w:top w:val="none" w:sz="0" w:space="0" w:color="auto"/>
        <w:left w:val="none" w:sz="0" w:space="0" w:color="auto"/>
        <w:bottom w:val="none" w:sz="0" w:space="0" w:color="auto"/>
        <w:right w:val="none" w:sz="0" w:space="0" w:color="auto"/>
      </w:divBdr>
    </w:div>
    <w:div w:id="1038621505">
      <w:bodyDiv w:val="1"/>
      <w:marLeft w:val="0"/>
      <w:marRight w:val="0"/>
      <w:marTop w:val="0"/>
      <w:marBottom w:val="0"/>
      <w:divBdr>
        <w:top w:val="none" w:sz="0" w:space="0" w:color="auto"/>
        <w:left w:val="none" w:sz="0" w:space="0" w:color="auto"/>
        <w:bottom w:val="none" w:sz="0" w:space="0" w:color="auto"/>
        <w:right w:val="none" w:sz="0" w:space="0" w:color="auto"/>
      </w:divBdr>
      <w:divsChild>
        <w:div w:id="11494192">
          <w:marLeft w:val="0"/>
          <w:marRight w:val="0"/>
          <w:marTop w:val="0"/>
          <w:marBottom w:val="0"/>
          <w:divBdr>
            <w:top w:val="none" w:sz="0" w:space="0" w:color="auto"/>
            <w:left w:val="none" w:sz="0" w:space="0" w:color="auto"/>
            <w:bottom w:val="none" w:sz="0" w:space="0" w:color="auto"/>
            <w:right w:val="none" w:sz="0" w:space="0" w:color="auto"/>
          </w:divBdr>
        </w:div>
        <w:div w:id="20475622">
          <w:marLeft w:val="0"/>
          <w:marRight w:val="0"/>
          <w:marTop w:val="0"/>
          <w:marBottom w:val="0"/>
          <w:divBdr>
            <w:top w:val="none" w:sz="0" w:space="0" w:color="auto"/>
            <w:left w:val="none" w:sz="0" w:space="0" w:color="auto"/>
            <w:bottom w:val="none" w:sz="0" w:space="0" w:color="auto"/>
            <w:right w:val="none" w:sz="0" w:space="0" w:color="auto"/>
          </w:divBdr>
        </w:div>
        <w:div w:id="30694171">
          <w:marLeft w:val="0"/>
          <w:marRight w:val="0"/>
          <w:marTop w:val="0"/>
          <w:marBottom w:val="0"/>
          <w:divBdr>
            <w:top w:val="none" w:sz="0" w:space="0" w:color="auto"/>
            <w:left w:val="none" w:sz="0" w:space="0" w:color="auto"/>
            <w:bottom w:val="none" w:sz="0" w:space="0" w:color="auto"/>
            <w:right w:val="none" w:sz="0" w:space="0" w:color="auto"/>
          </w:divBdr>
        </w:div>
        <w:div w:id="48263907">
          <w:marLeft w:val="0"/>
          <w:marRight w:val="0"/>
          <w:marTop w:val="0"/>
          <w:marBottom w:val="0"/>
          <w:divBdr>
            <w:top w:val="none" w:sz="0" w:space="0" w:color="auto"/>
            <w:left w:val="none" w:sz="0" w:space="0" w:color="auto"/>
            <w:bottom w:val="none" w:sz="0" w:space="0" w:color="auto"/>
            <w:right w:val="none" w:sz="0" w:space="0" w:color="auto"/>
          </w:divBdr>
        </w:div>
        <w:div w:id="49811902">
          <w:marLeft w:val="0"/>
          <w:marRight w:val="0"/>
          <w:marTop w:val="0"/>
          <w:marBottom w:val="0"/>
          <w:divBdr>
            <w:top w:val="none" w:sz="0" w:space="0" w:color="auto"/>
            <w:left w:val="none" w:sz="0" w:space="0" w:color="auto"/>
            <w:bottom w:val="none" w:sz="0" w:space="0" w:color="auto"/>
            <w:right w:val="none" w:sz="0" w:space="0" w:color="auto"/>
          </w:divBdr>
        </w:div>
        <w:div w:id="84114924">
          <w:marLeft w:val="0"/>
          <w:marRight w:val="0"/>
          <w:marTop w:val="0"/>
          <w:marBottom w:val="0"/>
          <w:divBdr>
            <w:top w:val="none" w:sz="0" w:space="0" w:color="auto"/>
            <w:left w:val="none" w:sz="0" w:space="0" w:color="auto"/>
            <w:bottom w:val="none" w:sz="0" w:space="0" w:color="auto"/>
            <w:right w:val="none" w:sz="0" w:space="0" w:color="auto"/>
          </w:divBdr>
        </w:div>
        <w:div w:id="105319031">
          <w:marLeft w:val="0"/>
          <w:marRight w:val="0"/>
          <w:marTop w:val="0"/>
          <w:marBottom w:val="0"/>
          <w:divBdr>
            <w:top w:val="none" w:sz="0" w:space="0" w:color="auto"/>
            <w:left w:val="none" w:sz="0" w:space="0" w:color="auto"/>
            <w:bottom w:val="none" w:sz="0" w:space="0" w:color="auto"/>
            <w:right w:val="none" w:sz="0" w:space="0" w:color="auto"/>
          </w:divBdr>
        </w:div>
        <w:div w:id="121508415">
          <w:marLeft w:val="0"/>
          <w:marRight w:val="0"/>
          <w:marTop w:val="0"/>
          <w:marBottom w:val="0"/>
          <w:divBdr>
            <w:top w:val="none" w:sz="0" w:space="0" w:color="auto"/>
            <w:left w:val="none" w:sz="0" w:space="0" w:color="auto"/>
            <w:bottom w:val="none" w:sz="0" w:space="0" w:color="auto"/>
            <w:right w:val="none" w:sz="0" w:space="0" w:color="auto"/>
          </w:divBdr>
        </w:div>
        <w:div w:id="146475965">
          <w:marLeft w:val="0"/>
          <w:marRight w:val="0"/>
          <w:marTop w:val="0"/>
          <w:marBottom w:val="0"/>
          <w:divBdr>
            <w:top w:val="none" w:sz="0" w:space="0" w:color="auto"/>
            <w:left w:val="none" w:sz="0" w:space="0" w:color="auto"/>
            <w:bottom w:val="none" w:sz="0" w:space="0" w:color="auto"/>
            <w:right w:val="none" w:sz="0" w:space="0" w:color="auto"/>
          </w:divBdr>
        </w:div>
        <w:div w:id="178131337">
          <w:marLeft w:val="0"/>
          <w:marRight w:val="0"/>
          <w:marTop w:val="0"/>
          <w:marBottom w:val="0"/>
          <w:divBdr>
            <w:top w:val="none" w:sz="0" w:space="0" w:color="auto"/>
            <w:left w:val="none" w:sz="0" w:space="0" w:color="auto"/>
            <w:bottom w:val="none" w:sz="0" w:space="0" w:color="auto"/>
            <w:right w:val="none" w:sz="0" w:space="0" w:color="auto"/>
          </w:divBdr>
        </w:div>
        <w:div w:id="199783189">
          <w:marLeft w:val="0"/>
          <w:marRight w:val="0"/>
          <w:marTop w:val="0"/>
          <w:marBottom w:val="0"/>
          <w:divBdr>
            <w:top w:val="none" w:sz="0" w:space="0" w:color="auto"/>
            <w:left w:val="none" w:sz="0" w:space="0" w:color="auto"/>
            <w:bottom w:val="none" w:sz="0" w:space="0" w:color="auto"/>
            <w:right w:val="none" w:sz="0" w:space="0" w:color="auto"/>
          </w:divBdr>
        </w:div>
        <w:div w:id="204102697">
          <w:marLeft w:val="0"/>
          <w:marRight w:val="0"/>
          <w:marTop w:val="0"/>
          <w:marBottom w:val="0"/>
          <w:divBdr>
            <w:top w:val="none" w:sz="0" w:space="0" w:color="auto"/>
            <w:left w:val="none" w:sz="0" w:space="0" w:color="auto"/>
            <w:bottom w:val="none" w:sz="0" w:space="0" w:color="auto"/>
            <w:right w:val="none" w:sz="0" w:space="0" w:color="auto"/>
          </w:divBdr>
        </w:div>
        <w:div w:id="215045415">
          <w:marLeft w:val="0"/>
          <w:marRight w:val="0"/>
          <w:marTop w:val="0"/>
          <w:marBottom w:val="0"/>
          <w:divBdr>
            <w:top w:val="none" w:sz="0" w:space="0" w:color="auto"/>
            <w:left w:val="none" w:sz="0" w:space="0" w:color="auto"/>
            <w:bottom w:val="none" w:sz="0" w:space="0" w:color="auto"/>
            <w:right w:val="none" w:sz="0" w:space="0" w:color="auto"/>
          </w:divBdr>
        </w:div>
        <w:div w:id="282424906">
          <w:marLeft w:val="0"/>
          <w:marRight w:val="0"/>
          <w:marTop w:val="0"/>
          <w:marBottom w:val="0"/>
          <w:divBdr>
            <w:top w:val="none" w:sz="0" w:space="0" w:color="auto"/>
            <w:left w:val="none" w:sz="0" w:space="0" w:color="auto"/>
            <w:bottom w:val="none" w:sz="0" w:space="0" w:color="auto"/>
            <w:right w:val="none" w:sz="0" w:space="0" w:color="auto"/>
          </w:divBdr>
        </w:div>
        <w:div w:id="282614758">
          <w:marLeft w:val="0"/>
          <w:marRight w:val="0"/>
          <w:marTop w:val="0"/>
          <w:marBottom w:val="0"/>
          <w:divBdr>
            <w:top w:val="none" w:sz="0" w:space="0" w:color="auto"/>
            <w:left w:val="none" w:sz="0" w:space="0" w:color="auto"/>
            <w:bottom w:val="none" w:sz="0" w:space="0" w:color="auto"/>
            <w:right w:val="none" w:sz="0" w:space="0" w:color="auto"/>
          </w:divBdr>
        </w:div>
        <w:div w:id="372507121">
          <w:marLeft w:val="0"/>
          <w:marRight w:val="0"/>
          <w:marTop w:val="0"/>
          <w:marBottom w:val="0"/>
          <w:divBdr>
            <w:top w:val="none" w:sz="0" w:space="0" w:color="auto"/>
            <w:left w:val="none" w:sz="0" w:space="0" w:color="auto"/>
            <w:bottom w:val="none" w:sz="0" w:space="0" w:color="auto"/>
            <w:right w:val="none" w:sz="0" w:space="0" w:color="auto"/>
          </w:divBdr>
        </w:div>
        <w:div w:id="471100438">
          <w:marLeft w:val="0"/>
          <w:marRight w:val="0"/>
          <w:marTop w:val="0"/>
          <w:marBottom w:val="0"/>
          <w:divBdr>
            <w:top w:val="none" w:sz="0" w:space="0" w:color="auto"/>
            <w:left w:val="none" w:sz="0" w:space="0" w:color="auto"/>
            <w:bottom w:val="none" w:sz="0" w:space="0" w:color="auto"/>
            <w:right w:val="none" w:sz="0" w:space="0" w:color="auto"/>
          </w:divBdr>
        </w:div>
        <w:div w:id="472526684">
          <w:marLeft w:val="0"/>
          <w:marRight w:val="0"/>
          <w:marTop w:val="0"/>
          <w:marBottom w:val="0"/>
          <w:divBdr>
            <w:top w:val="none" w:sz="0" w:space="0" w:color="auto"/>
            <w:left w:val="none" w:sz="0" w:space="0" w:color="auto"/>
            <w:bottom w:val="none" w:sz="0" w:space="0" w:color="auto"/>
            <w:right w:val="none" w:sz="0" w:space="0" w:color="auto"/>
          </w:divBdr>
        </w:div>
        <w:div w:id="486169381">
          <w:marLeft w:val="0"/>
          <w:marRight w:val="0"/>
          <w:marTop w:val="0"/>
          <w:marBottom w:val="0"/>
          <w:divBdr>
            <w:top w:val="none" w:sz="0" w:space="0" w:color="auto"/>
            <w:left w:val="none" w:sz="0" w:space="0" w:color="auto"/>
            <w:bottom w:val="none" w:sz="0" w:space="0" w:color="auto"/>
            <w:right w:val="none" w:sz="0" w:space="0" w:color="auto"/>
          </w:divBdr>
        </w:div>
        <w:div w:id="497579386">
          <w:marLeft w:val="0"/>
          <w:marRight w:val="0"/>
          <w:marTop w:val="0"/>
          <w:marBottom w:val="0"/>
          <w:divBdr>
            <w:top w:val="none" w:sz="0" w:space="0" w:color="auto"/>
            <w:left w:val="none" w:sz="0" w:space="0" w:color="auto"/>
            <w:bottom w:val="none" w:sz="0" w:space="0" w:color="auto"/>
            <w:right w:val="none" w:sz="0" w:space="0" w:color="auto"/>
          </w:divBdr>
        </w:div>
        <w:div w:id="520242453">
          <w:marLeft w:val="0"/>
          <w:marRight w:val="0"/>
          <w:marTop w:val="0"/>
          <w:marBottom w:val="0"/>
          <w:divBdr>
            <w:top w:val="none" w:sz="0" w:space="0" w:color="auto"/>
            <w:left w:val="none" w:sz="0" w:space="0" w:color="auto"/>
            <w:bottom w:val="none" w:sz="0" w:space="0" w:color="auto"/>
            <w:right w:val="none" w:sz="0" w:space="0" w:color="auto"/>
          </w:divBdr>
        </w:div>
        <w:div w:id="554783549">
          <w:marLeft w:val="0"/>
          <w:marRight w:val="0"/>
          <w:marTop w:val="0"/>
          <w:marBottom w:val="0"/>
          <w:divBdr>
            <w:top w:val="none" w:sz="0" w:space="0" w:color="auto"/>
            <w:left w:val="none" w:sz="0" w:space="0" w:color="auto"/>
            <w:bottom w:val="none" w:sz="0" w:space="0" w:color="auto"/>
            <w:right w:val="none" w:sz="0" w:space="0" w:color="auto"/>
          </w:divBdr>
        </w:div>
        <w:div w:id="584265038">
          <w:marLeft w:val="0"/>
          <w:marRight w:val="0"/>
          <w:marTop w:val="0"/>
          <w:marBottom w:val="0"/>
          <w:divBdr>
            <w:top w:val="none" w:sz="0" w:space="0" w:color="auto"/>
            <w:left w:val="none" w:sz="0" w:space="0" w:color="auto"/>
            <w:bottom w:val="none" w:sz="0" w:space="0" w:color="auto"/>
            <w:right w:val="none" w:sz="0" w:space="0" w:color="auto"/>
          </w:divBdr>
        </w:div>
        <w:div w:id="594945615">
          <w:marLeft w:val="0"/>
          <w:marRight w:val="0"/>
          <w:marTop w:val="0"/>
          <w:marBottom w:val="0"/>
          <w:divBdr>
            <w:top w:val="none" w:sz="0" w:space="0" w:color="auto"/>
            <w:left w:val="none" w:sz="0" w:space="0" w:color="auto"/>
            <w:bottom w:val="none" w:sz="0" w:space="0" w:color="auto"/>
            <w:right w:val="none" w:sz="0" w:space="0" w:color="auto"/>
          </w:divBdr>
        </w:div>
        <w:div w:id="657460765">
          <w:marLeft w:val="0"/>
          <w:marRight w:val="0"/>
          <w:marTop w:val="0"/>
          <w:marBottom w:val="0"/>
          <w:divBdr>
            <w:top w:val="none" w:sz="0" w:space="0" w:color="auto"/>
            <w:left w:val="none" w:sz="0" w:space="0" w:color="auto"/>
            <w:bottom w:val="none" w:sz="0" w:space="0" w:color="auto"/>
            <w:right w:val="none" w:sz="0" w:space="0" w:color="auto"/>
          </w:divBdr>
        </w:div>
        <w:div w:id="682316530">
          <w:marLeft w:val="0"/>
          <w:marRight w:val="0"/>
          <w:marTop w:val="0"/>
          <w:marBottom w:val="0"/>
          <w:divBdr>
            <w:top w:val="none" w:sz="0" w:space="0" w:color="auto"/>
            <w:left w:val="none" w:sz="0" w:space="0" w:color="auto"/>
            <w:bottom w:val="none" w:sz="0" w:space="0" w:color="auto"/>
            <w:right w:val="none" w:sz="0" w:space="0" w:color="auto"/>
          </w:divBdr>
        </w:div>
        <w:div w:id="688485366">
          <w:marLeft w:val="0"/>
          <w:marRight w:val="0"/>
          <w:marTop w:val="0"/>
          <w:marBottom w:val="0"/>
          <w:divBdr>
            <w:top w:val="none" w:sz="0" w:space="0" w:color="auto"/>
            <w:left w:val="none" w:sz="0" w:space="0" w:color="auto"/>
            <w:bottom w:val="none" w:sz="0" w:space="0" w:color="auto"/>
            <w:right w:val="none" w:sz="0" w:space="0" w:color="auto"/>
          </w:divBdr>
        </w:div>
        <w:div w:id="732046149">
          <w:marLeft w:val="0"/>
          <w:marRight w:val="0"/>
          <w:marTop w:val="0"/>
          <w:marBottom w:val="0"/>
          <w:divBdr>
            <w:top w:val="none" w:sz="0" w:space="0" w:color="auto"/>
            <w:left w:val="none" w:sz="0" w:space="0" w:color="auto"/>
            <w:bottom w:val="none" w:sz="0" w:space="0" w:color="auto"/>
            <w:right w:val="none" w:sz="0" w:space="0" w:color="auto"/>
          </w:divBdr>
        </w:div>
        <w:div w:id="766341714">
          <w:marLeft w:val="0"/>
          <w:marRight w:val="0"/>
          <w:marTop w:val="0"/>
          <w:marBottom w:val="0"/>
          <w:divBdr>
            <w:top w:val="none" w:sz="0" w:space="0" w:color="auto"/>
            <w:left w:val="none" w:sz="0" w:space="0" w:color="auto"/>
            <w:bottom w:val="none" w:sz="0" w:space="0" w:color="auto"/>
            <w:right w:val="none" w:sz="0" w:space="0" w:color="auto"/>
          </w:divBdr>
        </w:div>
        <w:div w:id="781799454">
          <w:marLeft w:val="0"/>
          <w:marRight w:val="0"/>
          <w:marTop w:val="0"/>
          <w:marBottom w:val="0"/>
          <w:divBdr>
            <w:top w:val="none" w:sz="0" w:space="0" w:color="auto"/>
            <w:left w:val="none" w:sz="0" w:space="0" w:color="auto"/>
            <w:bottom w:val="none" w:sz="0" w:space="0" w:color="auto"/>
            <w:right w:val="none" w:sz="0" w:space="0" w:color="auto"/>
          </w:divBdr>
        </w:div>
        <w:div w:id="785656343">
          <w:marLeft w:val="0"/>
          <w:marRight w:val="0"/>
          <w:marTop w:val="0"/>
          <w:marBottom w:val="0"/>
          <w:divBdr>
            <w:top w:val="none" w:sz="0" w:space="0" w:color="auto"/>
            <w:left w:val="none" w:sz="0" w:space="0" w:color="auto"/>
            <w:bottom w:val="none" w:sz="0" w:space="0" w:color="auto"/>
            <w:right w:val="none" w:sz="0" w:space="0" w:color="auto"/>
          </w:divBdr>
        </w:div>
        <w:div w:id="857161740">
          <w:marLeft w:val="0"/>
          <w:marRight w:val="0"/>
          <w:marTop w:val="0"/>
          <w:marBottom w:val="0"/>
          <w:divBdr>
            <w:top w:val="none" w:sz="0" w:space="0" w:color="auto"/>
            <w:left w:val="none" w:sz="0" w:space="0" w:color="auto"/>
            <w:bottom w:val="none" w:sz="0" w:space="0" w:color="auto"/>
            <w:right w:val="none" w:sz="0" w:space="0" w:color="auto"/>
          </w:divBdr>
        </w:div>
        <w:div w:id="881551492">
          <w:marLeft w:val="0"/>
          <w:marRight w:val="0"/>
          <w:marTop w:val="0"/>
          <w:marBottom w:val="0"/>
          <w:divBdr>
            <w:top w:val="none" w:sz="0" w:space="0" w:color="auto"/>
            <w:left w:val="none" w:sz="0" w:space="0" w:color="auto"/>
            <w:bottom w:val="none" w:sz="0" w:space="0" w:color="auto"/>
            <w:right w:val="none" w:sz="0" w:space="0" w:color="auto"/>
          </w:divBdr>
        </w:div>
        <w:div w:id="929659122">
          <w:marLeft w:val="0"/>
          <w:marRight w:val="0"/>
          <w:marTop w:val="0"/>
          <w:marBottom w:val="0"/>
          <w:divBdr>
            <w:top w:val="none" w:sz="0" w:space="0" w:color="auto"/>
            <w:left w:val="none" w:sz="0" w:space="0" w:color="auto"/>
            <w:bottom w:val="none" w:sz="0" w:space="0" w:color="auto"/>
            <w:right w:val="none" w:sz="0" w:space="0" w:color="auto"/>
          </w:divBdr>
        </w:div>
        <w:div w:id="958607506">
          <w:marLeft w:val="0"/>
          <w:marRight w:val="0"/>
          <w:marTop w:val="0"/>
          <w:marBottom w:val="0"/>
          <w:divBdr>
            <w:top w:val="none" w:sz="0" w:space="0" w:color="auto"/>
            <w:left w:val="none" w:sz="0" w:space="0" w:color="auto"/>
            <w:bottom w:val="none" w:sz="0" w:space="0" w:color="auto"/>
            <w:right w:val="none" w:sz="0" w:space="0" w:color="auto"/>
          </w:divBdr>
        </w:div>
        <w:div w:id="964235453">
          <w:marLeft w:val="0"/>
          <w:marRight w:val="0"/>
          <w:marTop w:val="0"/>
          <w:marBottom w:val="0"/>
          <w:divBdr>
            <w:top w:val="none" w:sz="0" w:space="0" w:color="auto"/>
            <w:left w:val="none" w:sz="0" w:space="0" w:color="auto"/>
            <w:bottom w:val="none" w:sz="0" w:space="0" w:color="auto"/>
            <w:right w:val="none" w:sz="0" w:space="0" w:color="auto"/>
          </w:divBdr>
        </w:div>
        <w:div w:id="983195728">
          <w:marLeft w:val="0"/>
          <w:marRight w:val="0"/>
          <w:marTop w:val="0"/>
          <w:marBottom w:val="0"/>
          <w:divBdr>
            <w:top w:val="none" w:sz="0" w:space="0" w:color="auto"/>
            <w:left w:val="none" w:sz="0" w:space="0" w:color="auto"/>
            <w:bottom w:val="none" w:sz="0" w:space="0" w:color="auto"/>
            <w:right w:val="none" w:sz="0" w:space="0" w:color="auto"/>
          </w:divBdr>
        </w:div>
        <w:div w:id="988367148">
          <w:marLeft w:val="0"/>
          <w:marRight w:val="0"/>
          <w:marTop w:val="0"/>
          <w:marBottom w:val="0"/>
          <w:divBdr>
            <w:top w:val="none" w:sz="0" w:space="0" w:color="auto"/>
            <w:left w:val="none" w:sz="0" w:space="0" w:color="auto"/>
            <w:bottom w:val="none" w:sz="0" w:space="0" w:color="auto"/>
            <w:right w:val="none" w:sz="0" w:space="0" w:color="auto"/>
          </w:divBdr>
        </w:div>
        <w:div w:id="1033531166">
          <w:marLeft w:val="0"/>
          <w:marRight w:val="0"/>
          <w:marTop w:val="0"/>
          <w:marBottom w:val="0"/>
          <w:divBdr>
            <w:top w:val="none" w:sz="0" w:space="0" w:color="auto"/>
            <w:left w:val="none" w:sz="0" w:space="0" w:color="auto"/>
            <w:bottom w:val="none" w:sz="0" w:space="0" w:color="auto"/>
            <w:right w:val="none" w:sz="0" w:space="0" w:color="auto"/>
          </w:divBdr>
        </w:div>
        <w:div w:id="1103376668">
          <w:marLeft w:val="0"/>
          <w:marRight w:val="0"/>
          <w:marTop w:val="0"/>
          <w:marBottom w:val="0"/>
          <w:divBdr>
            <w:top w:val="none" w:sz="0" w:space="0" w:color="auto"/>
            <w:left w:val="none" w:sz="0" w:space="0" w:color="auto"/>
            <w:bottom w:val="none" w:sz="0" w:space="0" w:color="auto"/>
            <w:right w:val="none" w:sz="0" w:space="0" w:color="auto"/>
          </w:divBdr>
        </w:div>
        <w:div w:id="1106728324">
          <w:marLeft w:val="0"/>
          <w:marRight w:val="0"/>
          <w:marTop w:val="0"/>
          <w:marBottom w:val="0"/>
          <w:divBdr>
            <w:top w:val="none" w:sz="0" w:space="0" w:color="auto"/>
            <w:left w:val="none" w:sz="0" w:space="0" w:color="auto"/>
            <w:bottom w:val="none" w:sz="0" w:space="0" w:color="auto"/>
            <w:right w:val="none" w:sz="0" w:space="0" w:color="auto"/>
          </w:divBdr>
        </w:div>
        <w:div w:id="1164780552">
          <w:marLeft w:val="0"/>
          <w:marRight w:val="0"/>
          <w:marTop w:val="0"/>
          <w:marBottom w:val="0"/>
          <w:divBdr>
            <w:top w:val="none" w:sz="0" w:space="0" w:color="auto"/>
            <w:left w:val="none" w:sz="0" w:space="0" w:color="auto"/>
            <w:bottom w:val="none" w:sz="0" w:space="0" w:color="auto"/>
            <w:right w:val="none" w:sz="0" w:space="0" w:color="auto"/>
          </w:divBdr>
        </w:div>
        <w:div w:id="1189024701">
          <w:marLeft w:val="0"/>
          <w:marRight w:val="0"/>
          <w:marTop w:val="0"/>
          <w:marBottom w:val="0"/>
          <w:divBdr>
            <w:top w:val="none" w:sz="0" w:space="0" w:color="auto"/>
            <w:left w:val="none" w:sz="0" w:space="0" w:color="auto"/>
            <w:bottom w:val="none" w:sz="0" w:space="0" w:color="auto"/>
            <w:right w:val="none" w:sz="0" w:space="0" w:color="auto"/>
          </w:divBdr>
        </w:div>
        <w:div w:id="1297566624">
          <w:marLeft w:val="0"/>
          <w:marRight w:val="0"/>
          <w:marTop w:val="0"/>
          <w:marBottom w:val="0"/>
          <w:divBdr>
            <w:top w:val="none" w:sz="0" w:space="0" w:color="auto"/>
            <w:left w:val="none" w:sz="0" w:space="0" w:color="auto"/>
            <w:bottom w:val="none" w:sz="0" w:space="0" w:color="auto"/>
            <w:right w:val="none" w:sz="0" w:space="0" w:color="auto"/>
          </w:divBdr>
        </w:div>
        <w:div w:id="1315833316">
          <w:marLeft w:val="0"/>
          <w:marRight w:val="0"/>
          <w:marTop w:val="0"/>
          <w:marBottom w:val="0"/>
          <w:divBdr>
            <w:top w:val="none" w:sz="0" w:space="0" w:color="auto"/>
            <w:left w:val="none" w:sz="0" w:space="0" w:color="auto"/>
            <w:bottom w:val="none" w:sz="0" w:space="0" w:color="auto"/>
            <w:right w:val="none" w:sz="0" w:space="0" w:color="auto"/>
          </w:divBdr>
        </w:div>
        <w:div w:id="1326475624">
          <w:marLeft w:val="0"/>
          <w:marRight w:val="0"/>
          <w:marTop w:val="0"/>
          <w:marBottom w:val="0"/>
          <w:divBdr>
            <w:top w:val="none" w:sz="0" w:space="0" w:color="auto"/>
            <w:left w:val="none" w:sz="0" w:space="0" w:color="auto"/>
            <w:bottom w:val="none" w:sz="0" w:space="0" w:color="auto"/>
            <w:right w:val="none" w:sz="0" w:space="0" w:color="auto"/>
          </w:divBdr>
        </w:div>
        <w:div w:id="1355427559">
          <w:marLeft w:val="0"/>
          <w:marRight w:val="0"/>
          <w:marTop w:val="0"/>
          <w:marBottom w:val="0"/>
          <w:divBdr>
            <w:top w:val="none" w:sz="0" w:space="0" w:color="auto"/>
            <w:left w:val="none" w:sz="0" w:space="0" w:color="auto"/>
            <w:bottom w:val="none" w:sz="0" w:space="0" w:color="auto"/>
            <w:right w:val="none" w:sz="0" w:space="0" w:color="auto"/>
          </w:divBdr>
        </w:div>
        <w:div w:id="1401177303">
          <w:marLeft w:val="0"/>
          <w:marRight w:val="0"/>
          <w:marTop w:val="0"/>
          <w:marBottom w:val="0"/>
          <w:divBdr>
            <w:top w:val="none" w:sz="0" w:space="0" w:color="auto"/>
            <w:left w:val="none" w:sz="0" w:space="0" w:color="auto"/>
            <w:bottom w:val="none" w:sz="0" w:space="0" w:color="auto"/>
            <w:right w:val="none" w:sz="0" w:space="0" w:color="auto"/>
          </w:divBdr>
        </w:div>
        <w:div w:id="1404525731">
          <w:marLeft w:val="0"/>
          <w:marRight w:val="0"/>
          <w:marTop w:val="0"/>
          <w:marBottom w:val="0"/>
          <w:divBdr>
            <w:top w:val="none" w:sz="0" w:space="0" w:color="auto"/>
            <w:left w:val="none" w:sz="0" w:space="0" w:color="auto"/>
            <w:bottom w:val="none" w:sz="0" w:space="0" w:color="auto"/>
            <w:right w:val="none" w:sz="0" w:space="0" w:color="auto"/>
          </w:divBdr>
        </w:div>
        <w:div w:id="1428424372">
          <w:marLeft w:val="0"/>
          <w:marRight w:val="0"/>
          <w:marTop w:val="0"/>
          <w:marBottom w:val="0"/>
          <w:divBdr>
            <w:top w:val="none" w:sz="0" w:space="0" w:color="auto"/>
            <w:left w:val="none" w:sz="0" w:space="0" w:color="auto"/>
            <w:bottom w:val="none" w:sz="0" w:space="0" w:color="auto"/>
            <w:right w:val="none" w:sz="0" w:space="0" w:color="auto"/>
          </w:divBdr>
        </w:div>
        <w:div w:id="1476140062">
          <w:marLeft w:val="0"/>
          <w:marRight w:val="0"/>
          <w:marTop w:val="0"/>
          <w:marBottom w:val="0"/>
          <w:divBdr>
            <w:top w:val="none" w:sz="0" w:space="0" w:color="auto"/>
            <w:left w:val="none" w:sz="0" w:space="0" w:color="auto"/>
            <w:bottom w:val="none" w:sz="0" w:space="0" w:color="auto"/>
            <w:right w:val="none" w:sz="0" w:space="0" w:color="auto"/>
          </w:divBdr>
        </w:div>
        <w:div w:id="1555628559">
          <w:marLeft w:val="0"/>
          <w:marRight w:val="0"/>
          <w:marTop w:val="0"/>
          <w:marBottom w:val="0"/>
          <w:divBdr>
            <w:top w:val="none" w:sz="0" w:space="0" w:color="auto"/>
            <w:left w:val="none" w:sz="0" w:space="0" w:color="auto"/>
            <w:bottom w:val="none" w:sz="0" w:space="0" w:color="auto"/>
            <w:right w:val="none" w:sz="0" w:space="0" w:color="auto"/>
          </w:divBdr>
        </w:div>
        <w:div w:id="1676230372">
          <w:marLeft w:val="0"/>
          <w:marRight w:val="0"/>
          <w:marTop w:val="0"/>
          <w:marBottom w:val="0"/>
          <w:divBdr>
            <w:top w:val="none" w:sz="0" w:space="0" w:color="auto"/>
            <w:left w:val="none" w:sz="0" w:space="0" w:color="auto"/>
            <w:bottom w:val="none" w:sz="0" w:space="0" w:color="auto"/>
            <w:right w:val="none" w:sz="0" w:space="0" w:color="auto"/>
          </w:divBdr>
        </w:div>
        <w:div w:id="1683390401">
          <w:marLeft w:val="0"/>
          <w:marRight w:val="0"/>
          <w:marTop w:val="0"/>
          <w:marBottom w:val="0"/>
          <w:divBdr>
            <w:top w:val="none" w:sz="0" w:space="0" w:color="auto"/>
            <w:left w:val="none" w:sz="0" w:space="0" w:color="auto"/>
            <w:bottom w:val="none" w:sz="0" w:space="0" w:color="auto"/>
            <w:right w:val="none" w:sz="0" w:space="0" w:color="auto"/>
          </w:divBdr>
        </w:div>
        <w:div w:id="1717198266">
          <w:marLeft w:val="0"/>
          <w:marRight w:val="0"/>
          <w:marTop w:val="0"/>
          <w:marBottom w:val="0"/>
          <w:divBdr>
            <w:top w:val="none" w:sz="0" w:space="0" w:color="auto"/>
            <w:left w:val="none" w:sz="0" w:space="0" w:color="auto"/>
            <w:bottom w:val="none" w:sz="0" w:space="0" w:color="auto"/>
            <w:right w:val="none" w:sz="0" w:space="0" w:color="auto"/>
          </w:divBdr>
        </w:div>
        <w:div w:id="1758137465">
          <w:marLeft w:val="0"/>
          <w:marRight w:val="0"/>
          <w:marTop w:val="0"/>
          <w:marBottom w:val="0"/>
          <w:divBdr>
            <w:top w:val="none" w:sz="0" w:space="0" w:color="auto"/>
            <w:left w:val="none" w:sz="0" w:space="0" w:color="auto"/>
            <w:bottom w:val="none" w:sz="0" w:space="0" w:color="auto"/>
            <w:right w:val="none" w:sz="0" w:space="0" w:color="auto"/>
          </w:divBdr>
        </w:div>
        <w:div w:id="1765371700">
          <w:marLeft w:val="0"/>
          <w:marRight w:val="0"/>
          <w:marTop w:val="0"/>
          <w:marBottom w:val="0"/>
          <w:divBdr>
            <w:top w:val="none" w:sz="0" w:space="0" w:color="auto"/>
            <w:left w:val="none" w:sz="0" w:space="0" w:color="auto"/>
            <w:bottom w:val="none" w:sz="0" w:space="0" w:color="auto"/>
            <w:right w:val="none" w:sz="0" w:space="0" w:color="auto"/>
          </w:divBdr>
        </w:div>
        <w:div w:id="1847288851">
          <w:marLeft w:val="0"/>
          <w:marRight w:val="0"/>
          <w:marTop w:val="0"/>
          <w:marBottom w:val="0"/>
          <w:divBdr>
            <w:top w:val="none" w:sz="0" w:space="0" w:color="auto"/>
            <w:left w:val="none" w:sz="0" w:space="0" w:color="auto"/>
            <w:bottom w:val="none" w:sz="0" w:space="0" w:color="auto"/>
            <w:right w:val="none" w:sz="0" w:space="0" w:color="auto"/>
          </w:divBdr>
        </w:div>
        <w:div w:id="1892420264">
          <w:marLeft w:val="0"/>
          <w:marRight w:val="0"/>
          <w:marTop w:val="0"/>
          <w:marBottom w:val="0"/>
          <w:divBdr>
            <w:top w:val="none" w:sz="0" w:space="0" w:color="auto"/>
            <w:left w:val="none" w:sz="0" w:space="0" w:color="auto"/>
            <w:bottom w:val="none" w:sz="0" w:space="0" w:color="auto"/>
            <w:right w:val="none" w:sz="0" w:space="0" w:color="auto"/>
          </w:divBdr>
        </w:div>
        <w:div w:id="1918204671">
          <w:marLeft w:val="0"/>
          <w:marRight w:val="0"/>
          <w:marTop w:val="0"/>
          <w:marBottom w:val="0"/>
          <w:divBdr>
            <w:top w:val="none" w:sz="0" w:space="0" w:color="auto"/>
            <w:left w:val="none" w:sz="0" w:space="0" w:color="auto"/>
            <w:bottom w:val="none" w:sz="0" w:space="0" w:color="auto"/>
            <w:right w:val="none" w:sz="0" w:space="0" w:color="auto"/>
          </w:divBdr>
        </w:div>
        <w:div w:id="1967008835">
          <w:marLeft w:val="0"/>
          <w:marRight w:val="0"/>
          <w:marTop w:val="0"/>
          <w:marBottom w:val="0"/>
          <w:divBdr>
            <w:top w:val="none" w:sz="0" w:space="0" w:color="auto"/>
            <w:left w:val="none" w:sz="0" w:space="0" w:color="auto"/>
            <w:bottom w:val="none" w:sz="0" w:space="0" w:color="auto"/>
            <w:right w:val="none" w:sz="0" w:space="0" w:color="auto"/>
          </w:divBdr>
        </w:div>
        <w:div w:id="1996185628">
          <w:marLeft w:val="0"/>
          <w:marRight w:val="0"/>
          <w:marTop w:val="0"/>
          <w:marBottom w:val="0"/>
          <w:divBdr>
            <w:top w:val="none" w:sz="0" w:space="0" w:color="auto"/>
            <w:left w:val="none" w:sz="0" w:space="0" w:color="auto"/>
            <w:bottom w:val="none" w:sz="0" w:space="0" w:color="auto"/>
            <w:right w:val="none" w:sz="0" w:space="0" w:color="auto"/>
          </w:divBdr>
        </w:div>
        <w:div w:id="2048066214">
          <w:marLeft w:val="0"/>
          <w:marRight w:val="0"/>
          <w:marTop w:val="0"/>
          <w:marBottom w:val="0"/>
          <w:divBdr>
            <w:top w:val="none" w:sz="0" w:space="0" w:color="auto"/>
            <w:left w:val="none" w:sz="0" w:space="0" w:color="auto"/>
            <w:bottom w:val="none" w:sz="0" w:space="0" w:color="auto"/>
            <w:right w:val="none" w:sz="0" w:space="0" w:color="auto"/>
          </w:divBdr>
        </w:div>
        <w:div w:id="2065715100">
          <w:marLeft w:val="0"/>
          <w:marRight w:val="0"/>
          <w:marTop w:val="0"/>
          <w:marBottom w:val="0"/>
          <w:divBdr>
            <w:top w:val="none" w:sz="0" w:space="0" w:color="auto"/>
            <w:left w:val="none" w:sz="0" w:space="0" w:color="auto"/>
            <w:bottom w:val="none" w:sz="0" w:space="0" w:color="auto"/>
            <w:right w:val="none" w:sz="0" w:space="0" w:color="auto"/>
          </w:divBdr>
        </w:div>
      </w:divsChild>
    </w:div>
    <w:div w:id="1042242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jpg"/><Relationship Id="rId34" Type="http://schemas.openxmlformats.org/officeDocument/2006/relationships/image" Target="media/image18.pn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6.jp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jpg"/><Relationship Id="rId32" Type="http://schemas.openxmlformats.org/officeDocument/2006/relationships/image" Target="media/image16.tiff"/><Relationship Id="rId37" Type="http://schemas.openxmlformats.org/officeDocument/2006/relationships/hyperlink" Target="https://doi.org/10.1007/s00371-014-0966-x" TargetMode="External"/><Relationship Id="rId40" Type="http://schemas.microsoft.com/office/2011/relationships/people" Target="peop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arxiv.org/pdf/2105.13077.pdf" TargetMode="Externa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image" Target="media/image15.jp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8.jpg"/><Relationship Id="rId27" Type="http://schemas.openxmlformats.org/officeDocument/2006/relationships/hyperlink" Target="https://github.com/BYchao100/Graph-Based-Blind-Image-Deblurring" TargetMode="External"/><Relationship Id="rId30" Type="http://schemas.openxmlformats.org/officeDocument/2006/relationships/hyperlink" Target="https://github.com/VITA-Group/DeblurGANv2" TargetMode="External"/><Relationship Id="rId35" Type="http://schemas.openxmlformats.org/officeDocument/2006/relationships/image" Target="media/image1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DBC63B0A4779749AE66C3DB0A9044E8" ma:contentTypeVersion="11" ma:contentTypeDescription="Create a new document." ma:contentTypeScope="" ma:versionID="7de675834d2c5e465234f6910cb0d549">
  <xsd:schema xmlns:xsd="http://www.w3.org/2001/XMLSchema" xmlns:xs="http://www.w3.org/2001/XMLSchema" xmlns:p="http://schemas.microsoft.com/office/2006/metadata/properties" xmlns:ns3="0a8166cb-ec4e-4c41-81fb-e687db214c29" xmlns:ns4="29270aa7-52b3-4783-9cad-c3f24a5f69f8" targetNamespace="http://schemas.microsoft.com/office/2006/metadata/properties" ma:root="true" ma:fieldsID="7061c5ab4ee4688c57a68c225fbf2688" ns3:_="" ns4:_="">
    <xsd:import namespace="0a8166cb-ec4e-4c41-81fb-e687db214c29"/>
    <xsd:import namespace="29270aa7-52b3-4783-9cad-c3f24a5f69f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8166cb-ec4e-4c41-81fb-e687db214c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9270aa7-52b3-4783-9cad-c3f24a5f69f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C9C54-0A3D-4D29-8E3B-C348052705D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44E4087-1996-4278-9D78-E6382FCCB8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8166cb-ec4e-4c41-81fb-e687db214c29"/>
    <ds:schemaRef ds:uri="29270aa7-52b3-4783-9cad-c3f24a5f69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7615FA3-7089-45FA-A4CE-90D6D3319995}">
  <ds:schemaRefs>
    <ds:schemaRef ds:uri="http://schemas.microsoft.com/sharepoint/v3/contenttype/forms"/>
  </ds:schemaRefs>
</ds:datastoreItem>
</file>

<file path=customXml/itemProps4.xml><?xml version="1.0" encoding="utf-8"?>
<ds:datastoreItem xmlns:ds="http://schemas.openxmlformats.org/officeDocument/2006/customXml" ds:itemID="{1AC180D8-F737-486B-9CBB-6557DC9A1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4095</Words>
  <Characters>23344</Characters>
  <Application>Microsoft Office Word</Application>
  <DocSecurity>4</DocSecurity>
  <Lines>194</Lines>
  <Paragraphs>54</Paragraphs>
  <ScaleCrop>false</ScaleCrop>
  <Company/>
  <LinksUpToDate>false</LinksUpToDate>
  <CharactersWithSpaces>27385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Deblurring techniques performed on Air Turbulence/Distortion Free Image</dc:title>
  <dc:subject/>
  <dc:creator>Blessing Ajibero</dc:creator>
  <cp:keywords/>
  <dc:description/>
  <cp:lastModifiedBy>Guest User</cp:lastModifiedBy>
  <cp:revision>1088</cp:revision>
  <dcterms:created xsi:type="dcterms:W3CDTF">2021-06-07T13:11:00Z</dcterms:created>
  <dcterms:modified xsi:type="dcterms:W3CDTF">2021-06-22T16:41:00Z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0x0101009DBC63B0A4779749AE66C3DB0A9044E8</vt:lpwstr>
  </property>
</Properties>
</file>